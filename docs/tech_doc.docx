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70A70" w:rsidRPr="00900632" w:rsidRDefault="00671A07">
      <w:pPr>
        <w:jc w:val="center"/>
        <w:rPr>
          <w:sz w:val="48"/>
          <w:szCs w:val="48"/>
          <w:lang w:val="en-GB"/>
        </w:rPr>
      </w:pPr>
      <w:bookmarkStart w:id="0" w:name="_heading=h.gjdgxs" w:colFirst="0" w:colLast="0"/>
      <w:bookmarkEnd w:id="0"/>
      <w:r w:rsidRPr="00900632">
        <w:rPr>
          <w:noProof/>
          <w:lang w:val="en-GB"/>
        </w:rPr>
        <w:drawing>
          <wp:inline distT="114300" distB="114300" distL="114300" distR="114300" wp14:anchorId="15F4E1B6" wp14:editId="6E83BEAF">
            <wp:extent cx="4068600" cy="918420"/>
            <wp:effectExtent l="0" t="0" r="0" b="0"/>
            <wp:docPr id="2063455661" name="Picture 206345566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068600" cy="918420"/>
                    </a:xfrm>
                    <a:prstGeom prst="rect">
                      <a:avLst/>
                    </a:prstGeom>
                    <a:ln/>
                  </pic:spPr>
                </pic:pic>
              </a:graphicData>
            </a:graphic>
          </wp:inline>
        </w:drawing>
      </w:r>
    </w:p>
    <w:p w14:paraId="00000002" w14:textId="77777777" w:rsidR="00470A70" w:rsidRPr="00900632" w:rsidRDefault="00671A07">
      <w:pPr>
        <w:jc w:val="center"/>
        <w:rPr>
          <w:lang w:val="en-GB"/>
        </w:rPr>
      </w:pPr>
      <w:r w:rsidRPr="00900632">
        <w:rPr>
          <w:noProof/>
          <w:lang w:val="en-GB"/>
        </w:rPr>
        <w:drawing>
          <wp:inline distT="114300" distB="114300" distL="114300" distR="114300" wp14:anchorId="4F3728EC" wp14:editId="1229CE90">
            <wp:extent cx="2968087" cy="1070458"/>
            <wp:effectExtent l="0" t="0" r="0" b="0"/>
            <wp:docPr id="2063455662" name="Picture 2063455662"/>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968087" cy="1070458"/>
                    </a:xfrm>
                    <a:prstGeom prst="rect">
                      <a:avLst/>
                    </a:prstGeom>
                    <a:ln/>
                  </pic:spPr>
                </pic:pic>
              </a:graphicData>
            </a:graphic>
          </wp:inline>
        </w:drawing>
      </w:r>
    </w:p>
    <w:p w14:paraId="00000003" w14:textId="77777777" w:rsidR="00470A70" w:rsidRPr="00900632" w:rsidRDefault="00470A70">
      <w:pPr>
        <w:rPr>
          <w:lang w:val="en-GB"/>
        </w:rPr>
      </w:pPr>
    </w:p>
    <w:p w14:paraId="00000004" w14:textId="77777777" w:rsidR="00470A70" w:rsidRPr="00900632" w:rsidRDefault="00470A70">
      <w:pPr>
        <w:rPr>
          <w:lang w:val="en-GB"/>
        </w:rPr>
      </w:pPr>
    </w:p>
    <w:p w14:paraId="5F8CC61A" w14:textId="1E4589D5" w:rsidR="00CC3726" w:rsidRDefault="00671A07" w:rsidP="00677327">
      <w:pPr>
        <w:pStyle w:val="Titel"/>
        <w:rPr>
          <w:sz w:val="36"/>
          <w:szCs w:val="36"/>
          <w:lang w:val="en-GB"/>
        </w:rPr>
      </w:pPr>
      <w:bookmarkStart w:id="1" w:name="_heading=h.zchuhpfw6ti8" w:colFirst="0" w:colLast="0"/>
      <w:bookmarkEnd w:id="1"/>
      <w:r w:rsidRPr="00CC3726">
        <w:rPr>
          <w:sz w:val="36"/>
          <w:szCs w:val="36"/>
          <w:lang w:val="en-GB"/>
        </w:rPr>
        <w:t>Design of an HDPE bottle collection and pre-cleaning system for recycling in Blantyre, Malawi</w:t>
      </w:r>
    </w:p>
    <w:p w14:paraId="00167F81" w14:textId="77777777" w:rsidR="00CC3726" w:rsidRPr="00CC3726" w:rsidRDefault="00CC3726" w:rsidP="00677327">
      <w:pPr>
        <w:jc w:val="center"/>
        <w:rPr>
          <w:lang w:val="en-GB"/>
        </w:rPr>
      </w:pPr>
    </w:p>
    <w:p w14:paraId="6F8B4C93" w14:textId="77777777" w:rsidR="00CC3726" w:rsidRPr="00CC3726" w:rsidRDefault="00CC3726" w:rsidP="00677327">
      <w:pPr>
        <w:jc w:val="center"/>
        <w:rPr>
          <w:lang w:val="en-GB"/>
        </w:rPr>
      </w:pPr>
    </w:p>
    <w:p w14:paraId="1C9B1FE8" w14:textId="2F3BA569" w:rsidR="00CC3726" w:rsidRPr="00CC3726" w:rsidRDefault="00CC3726" w:rsidP="00677327">
      <w:pPr>
        <w:jc w:val="center"/>
        <w:rPr>
          <w:sz w:val="52"/>
          <w:szCs w:val="52"/>
          <w:lang w:val="en-GB"/>
        </w:rPr>
      </w:pPr>
      <w:r w:rsidRPr="00CC3726">
        <w:rPr>
          <w:sz w:val="52"/>
          <w:szCs w:val="52"/>
          <w:lang w:val="en-GB"/>
        </w:rPr>
        <w:t>Technical Documentation</w:t>
      </w:r>
    </w:p>
    <w:p w14:paraId="255B722C" w14:textId="77777777" w:rsidR="00CC3726" w:rsidRPr="00900632" w:rsidRDefault="00CC3726" w:rsidP="00CC3726">
      <w:pPr>
        <w:ind w:firstLine="0"/>
        <w:rPr>
          <w:lang w:val="en-GB"/>
        </w:rPr>
      </w:pPr>
    </w:p>
    <w:tbl>
      <w:tblPr>
        <w:tblW w:w="909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100" w:type="dxa"/>
          <w:left w:w="100" w:type="dxa"/>
          <w:bottom w:w="100" w:type="dxa"/>
          <w:right w:w="100" w:type="dxa"/>
        </w:tblCellMar>
        <w:tblLook w:val="0600" w:firstRow="0" w:lastRow="0" w:firstColumn="0" w:lastColumn="0" w:noHBand="1" w:noVBand="1"/>
      </w:tblPr>
      <w:tblGrid>
        <w:gridCol w:w="4215"/>
        <w:gridCol w:w="4875"/>
      </w:tblGrid>
      <w:tr w:rsidR="00470A70" w:rsidRPr="00D236AC" w14:paraId="0B6DB287" w14:textId="77777777">
        <w:trPr>
          <w:trHeight w:val="546"/>
          <w:jc w:val="center"/>
        </w:trPr>
        <w:tc>
          <w:tcPr>
            <w:tcW w:w="4215" w:type="dxa"/>
            <w:shd w:val="clear" w:color="auto" w:fill="auto"/>
            <w:tcMar>
              <w:top w:w="100" w:type="dxa"/>
              <w:left w:w="100" w:type="dxa"/>
              <w:bottom w:w="100" w:type="dxa"/>
              <w:right w:w="100" w:type="dxa"/>
            </w:tcMar>
          </w:tcPr>
          <w:p w14:paraId="00000007" w14:textId="77777777" w:rsidR="00470A70" w:rsidRPr="00900632" w:rsidRDefault="00671A07">
            <w:pPr>
              <w:jc w:val="right"/>
              <w:rPr>
                <w:sz w:val="28"/>
                <w:szCs w:val="28"/>
                <w:lang w:val="en-GB"/>
              </w:rPr>
            </w:pPr>
            <w:r w:rsidRPr="00900632">
              <w:rPr>
                <w:sz w:val="28"/>
                <w:szCs w:val="28"/>
                <w:lang w:val="en-GB"/>
              </w:rPr>
              <w:t>Author:</w:t>
            </w:r>
          </w:p>
        </w:tc>
        <w:tc>
          <w:tcPr>
            <w:tcW w:w="4875" w:type="dxa"/>
            <w:shd w:val="clear" w:color="auto" w:fill="auto"/>
            <w:tcMar>
              <w:top w:w="100" w:type="dxa"/>
              <w:left w:w="100" w:type="dxa"/>
              <w:bottom w:w="100" w:type="dxa"/>
              <w:right w:w="100" w:type="dxa"/>
            </w:tcMar>
          </w:tcPr>
          <w:p w14:paraId="00000008" w14:textId="77777777" w:rsidR="00470A70" w:rsidRPr="00900632" w:rsidRDefault="00671A07" w:rsidP="00677327">
            <w:pPr>
              <w:ind w:left="217" w:hanging="217"/>
              <w:jc w:val="left"/>
              <w:rPr>
                <w:sz w:val="28"/>
                <w:szCs w:val="28"/>
                <w:lang w:val="en-GB"/>
              </w:rPr>
            </w:pPr>
            <w:r w:rsidRPr="00900632">
              <w:rPr>
                <w:sz w:val="28"/>
                <w:szCs w:val="28"/>
                <w:lang w:val="en-GB"/>
              </w:rPr>
              <w:t>Timo Stutz</w:t>
            </w:r>
          </w:p>
        </w:tc>
      </w:tr>
      <w:tr w:rsidR="00470A70" w:rsidRPr="00D236AC" w14:paraId="44907822" w14:textId="77777777">
        <w:trPr>
          <w:jc w:val="center"/>
        </w:trPr>
        <w:tc>
          <w:tcPr>
            <w:tcW w:w="4215" w:type="dxa"/>
            <w:shd w:val="clear" w:color="auto" w:fill="auto"/>
            <w:tcMar>
              <w:top w:w="100" w:type="dxa"/>
              <w:left w:w="100" w:type="dxa"/>
              <w:bottom w:w="100" w:type="dxa"/>
              <w:right w:w="100" w:type="dxa"/>
            </w:tcMar>
          </w:tcPr>
          <w:p w14:paraId="0000000F" w14:textId="1F1933BD" w:rsidR="00470A70" w:rsidRPr="002107F3" w:rsidRDefault="00677327">
            <w:pPr>
              <w:jc w:val="right"/>
              <w:rPr>
                <w:sz w:val="24"/>
                <w:szCs w:val="24"/>
                <w:lang w:val="en-GB"/>
              </w:rPr>
            </w:pPr>
            <w:r w:rsidRPr="002107F3">
              <w:rPr>
                <w:sz w:val="24"/>
                <w:szCs w:val="24"/>
                <w:lang w:val="en-GB"/>
              </w:rPr>
              <w:t>Supervisors</w:t>
            </w:r>
            <w:r w:rsidR="002107F3">
              <w:rPr>
                <w:sz w:val="24"/>
                <w:szCs w:val="24"/>
                <w:lang w:val="en-GB"/>
              </w:rPr>
              <w:t>:</w:t>
            </w:r>
          </w:p>
        </w:tc>
        <w:tc>
          <w:tcPr>
            <w:tcW w:w="4875" w:type="dxa"/>
            <w:shd w:val="clear" w:color="auto" w:fill="auto"/>
            <w:tcMar>
              <w:top w:w="100" w:type="dxa"/>
              <w:left w:w="100" w:type="dxa"/>
              <w:bottom w:w="100" w:type="dxa"/>
              <w:right w:w="100" w:type="dxa"/>
            </w:tcMar>
          </w:tcPr>
          <w:p w14:paraId="5AAF954F" w14:textId="77777777" w:rsidR="00470A70" w:rsidRPr="002107F3" w:rsidRDefault="00677327" w:rsidP="002107F3">
            <w:pPr>
              <w:ind w:firstLine="0"/>
              <w:jc w:val="left"/>
              <w:rPr>
                <w:sz w:val="24"/>
                <w:szCs w:val="24"/>
                <w:lang w:val="en-GB"/>
              </w:rPr>
            </w:pPr>
            <w:r w:rsidRPr="002107F3">
              <w:rPr>
                <w:sz w:val="24"/>
                <w:szCs w:val="24"/>
                <w:lang w:val="en-GB"/>
              </w:rPr>
              <w:t xml:space="preserve">Prof. </w:t>
            </w:r>
            <w:proofErr w:type="spellStart"/>
            <w:r w:rsidRPr="002107F3">
              <w:rPr>
                <w:sz w:val="24"/>
                <w:szCs w:val="24"/>
                <w:lang w:val="en-GB"/>
              </w:rPr>
              <w:t>Dr.</w:t>
            </w:r>
            <w:proofErr w:type="spellEnd"/>
            <w:r w:rsidRPr="002107F3">
              <w:rPr>
                <w:sz w:val="24"/>
                <w:szCs w:val="24"/>
                <w:lang w:val="en-GB"/>
              </w:rPr>
              <w:t xml:space="preserve"> Elizabeth Tilley</w:t>
            </w:r>
          </w:p>
          <w:p w14:paraId="030D4831" w14:textId="77777777" w:rsidR="00677327" w:rsidRPr="002107F3" w:rsidRDefault="00BB2B9C" w:rsidP="002107F3">
            <w:pPr>
              <w:ind w:firstLine="0"/>
              <w:jc w:val="left"/>
              <w:rPr>
                <w:sz w:val="24"/>
                <w:szCs w:val="24"/>
                <w:lang w:val="en-GB"/>
              </w:rPr>
            </w:pPr>
            <w:proofErr w:type="spellStart"/>
            <w:r w:rsidRPr="002107F3">
              <w:rPr>
                <w:sz w:val="24"/>
                <w:szCs w:val="24"/>
                <w:lang w:val="en-GB"/>
              </w:rPr>
              <w:t>Dr.</w:t>
            </w:r>
            <w:proofErr w:type="spellEnd"/>
            <w:r w:rsidRPr="002107F3">
              <w:rPr>
                <w:sz w:val="24"/>
                <w:szCs w:val="24"/>
                <w:lang w:val="en-GB"/>
              </w:rPr>
              <w:t xml:space="preserve"> Jakub Tkaczuk</w:t>
            </w:r>
          </w:p>
          <w:p w14:paraId="00000010" w14:textId="4910A866" w:rsidR="002107F3" w:rsidRPr="002107F3" w:rsidRDefault="002107F3" w:rsidP="002107F3">
            <w:pPr>
              <w:ind w:firstLine="0"/>
              <w:jc w:val="left"/>
              <w:rPr>
                <w:sz w:val="24"/>
                <w:szCs w:val="24"/>
                <w:lang w:val="en-GB"/>
              </w:rPr>
            </w:pPr>
            <w:r w:rsidRPr="002107F3">
              <w:rPr>
                <w:sz w:val="24"/>
                <w:szCs w:val="24"/>
                <w:lang w:val="en-GB"/>
              </w:rPr>
              <w:t>Lin Boynton</w:t>
            </w:r>
          </w:p>
        </w:tc>
      </w:tr>
    </w:tbl>
    <w:p w14:paraId="00000011" w14:textId="77777777" w:rsidR="00470A70" w:rsidRPr="00900632" w:rsidRDefault="00470A70">
      <w:pPr>
        <w:ind w:firstLine="0"/>
        <w:rPr>
          <w:lang w:val="en-GB"/>
        </w:rPr>
      </w:pPr>
    </w:p>
    <w:p w14:paraId="00000012" w14:textId="77777777" w:rsidR="00470A70" w:rsidRPr="00900632" w:rsidRDefault="00470A70">
      <w:pPr>
        <w:rPr>
          <w:lang w:val="en-GB"/>
        </w:rPr>
      </w:pPr>
    </w:p>
    <w:p w14:paraId="00000013" w14:textId="77777777" w:rsidR="00470A70" w:rsidRPr="00900632" w:rsidRDefault="00470A70">
      <w:pPr>
        <w:rPr>
          <w:lang w:val="en-GB"/>
        </w:rPr>
      </w:pPr>
    </w:p>
    <w:p w14:paraId="043FEE9C" w14:textId="77777777" w:rsidR="00CC3726" w:rsidRDefault="00CC3726">
      <w:pPr>
        <w:jc w:val="center"/>
        <w:rPr>
          <w:lang w:val="en-GB"/>
        </w:rPr>
      </w:pPr>
    </w:p>
    <w:p w14:paraId="096AB297" w14:textId="576C5E39" w:rsidR="00C27887" w:rsidRDefault="00CC3726" w:rsidP="00677327">
      <w:pPr>
        <w:tabs>
          <w:tab w:val="left" w:pos="4962"/>
        </w:tabs>
        <w:jc w:val="center"/>
        <w:rPr>
          <w:lang w:val="en-GB"/>
        </w:rPr>
      </w:pPr>
      <w:r>
        <w:rPr>
          <w:lang w:val="en-GB"/>
        </w:rPr>
        <w:t>07-03-2024</w:t>
      </w:r>
    </w:p>
    <w:p w14:paraId="30212952" w14:textId="1C8E741D" w:rsidR="00C27887" w:rsidRPr="00C27887" w:rsidRDefault="00C27887" w:rsidP="00C27887">
      <w:pPr>
        <w:ind w:firstLine="0"/>
        <w:rPr>
          <w:lang w:val="en-GB"/>
        </w:rPr>
        <w:sectPr w:rsidR="00C27887" w:rsidRPr="00C27887" w:rsidSect="00C9511C">
          <w:footerReference w:type="even" r:id="rId14"/>
          <w:footerReference w:type="default" r:id="rId15"/>
          <w:footerReference w:type="first" r:id="rId16"/>
          <w:pgSz w:w="11906" w:h="16838"/>
          <w:pgMar w:top="1418" w:right="1418" w:bottom="1418" w:left="1985" w:header="709" w:footer="624" w:gutter="0"/>
          <w:cols w:space="720"/>
          <w:titlePg/>
          <w:docGrid w:linePitch="299"/>
        </w:sectPr>
      </w:pPr>
    </w:p>
    <w:p w14:paraId="74B66576" w14:textId="2EDD66BA" w:rsidR="00E0584D" w:rsidRPr="00900632" w:rsidRDefault="00E0584D" w:rsidP="00BA4A00">
      <w:pPr>
        <w:pBdr>
          <w:top w:val="nil"/>
          <w:left w:val="nil"/>
          <w:bottom w:val="nil"/>
          <w:right w:val="nil"/>
          <w:between w:val="nil"/>
        </w:pBdr>
        <w:tabs>
          <w:tab w:val="left" w:pos="440"/>
          <w:tab w:val="right" w:pos="9016"/>
        </w:tabs>
        <w:spacing w:after="0" w:line="240" w:lineRule="auto"/>
        <w:ind w:firstLine="0"/>
        <w:rPr>
          <w:color w:val="000000"/>
          <w:sz w:val="24"/>
          <w:szCs w:val="24"/>
          <w:lang w:val="en-GB"/>
        </w:rPr>
      </w:pPr>
    </w:p>
    <w:sdt>
      <w:sdtPr>
        <w:rPr>
          <w:b w:val="0"/>
          <w:sz w:val="22"/>
          <w:lang w:val="de-DE"/>
        </w:rPr>
        <w:id w:val="349532562"/>
        <w:docPartObj>
          <w:docPartGallery w:val="Table of Contents"/>
          <w:docPartUnique/>
        </w:docPartObj>
      </w:sdtPr>
      <w:sdtContent>
        <w:p w14:paraId="6182CDFB" w14:textId="17AE9706" w:rsidR="00B76715" w:rsidRDefault="00B76715">
          <w:pPr>
            <w:pStyle w:val="Inhaltsverzeichnisberschrift"/>
          </w:pPr>
          <w:r>
            <w:rPr>
              <w:lang w:val="de-DE"/>
            </w:rPr>
            <w:t xml:space="preserve">Table </w:t>
          </w:r>
          <w:proofErr w:type="spellStart"/>
          <w:r>
            <w:rPr>
              <w:lang w:val="de-DE"/>
            </w:rPr>
            <w:t>of</w:t>
          </w:r>
          <w:proofErr w:type="spellEnd"/>
          <w:r>
            <w:rPr>
              <w:lang w:val="de-DE"/>
            </w:rPr>
            <w:t xml:space="preserve"> Contents</w:t>
          </w:r>
        </w:p>
        <w:p w14:paraId="75D2D956" w14:textId="1213052A" w:rsidR="006D478F" w:rsidRDefault="00B76715">
          <w:pPr>
            <w:pStyle w:val="Verzeichnis1"/>
            <w:rPr>
              <w:rFonts w:asciiTheme="minorHAnsi" w:hAnsiTheme="minorHAnsi" w:cstheme="minorBidi"/>
              <w:noProof/>
              <w:color w:val="auto"/>
              <w:kern w:val="2"/>
              <w:szCs w:val="24"/>
              <w:lang w:val="de-CH"/>
              <w14:ligatures w14:val="standardContextual"/>
            </w:rPr>
          </w:pPr>
          <w:r>
            <w:fldChar w:fldCharType="begin"/>
          </w:r>
          <w:r>
            <w:instrText xml:space="preserve"> TOC \o "1-3" \h \z \u </w:instrText>
          </w:r>
          <w:r>
            <w:fldChar w:fldCharType="separate"/>
          </w:r>
          <w:hyperlink w:anchor="_Toc162458453" w:history="1">
            <w:r w:rsidR="006D478F" w:rsidRPr="00B0352A">
              <w:rPr>
                <w:rStyle w:val="Hyperlink"/>
                <w:noProof/>
                <w:lang w:val="en-GB"/>
              </w:rPr>
              <w:t>1</w:t>
            </w:r>
            <w:r w:rsidR="006D478F">
              <w:rPr>
                <w:rFonts w:asciiTheme="minorHAnsi" w:hAnsiTheme="minorHAnsi" w:cstheme="minorBidi"/>
                <w:noProof/>
                <w:color w:val="auto"/>
                <w:kern w:val="2"/>
                <w:szCs w:val="24"/>
                <w:lang w:val="de-CH"/>
                <w14:ligatures w14:val="standardContextual"/>
              </w:rPr>
              <w:tab/>
            </w:r>
            <w:r w:rsidR="006D478F" w:rsidRPr="00B0352A">
              <w:rPr>
                <w:rStyle w:val="Hyperlink"/>
                <w:noProof/>
                <w:lang w:val="en-GB"/>
              </w:rPr>
              <w:t>Introduction</w:t>
            </w:r>
            <w:r w:rsidR="006D478F">
              <w:rPr>
                <w:noProof/>
                <w:webHidden/>
              </w:rPr>
              <w:tab/>
            </w:r>
            <w:r w:rsidR="006D478F">
              <w:rPr>
                <w:noProof/>
                <w:webHidden/>
              </w:rPr>
              <w:fldChar w:fldCharType="begin"/>
            </w:r>
            <w:r w:rsidR="006D478F">
              <w:rPr>
                <w:noProof/>
                <w:webHidden/>
              </w:rPr>
              <w:instrText xml:space="preserve"> PAGEREF _Toc162458453 \h </w:instrText>
            </w:r>
            <w:r w:rsidR="006D478F">
              <w:rPr>
                <w:noProof/>
                <w:webHidden/>
              </w:rPr>
            </w:r>
            <w:r w:rsidR="006D478F">
              <w:rPr>
                <w:noProof/>
                <w:webHidden/>
              </w:rPr>
              <w:fldChar w:fldCharType="separate"/>
            </w:r>
            <w:r w:rsidR="005B1036">
              <w:rPr>
                <w:noProof/>
                <w:webHidden/>
              </w:rPr>
              <w:t>3</w:t>
            </w:r>
            <w:r w:rsidR="006D478F">
              <w:rPr>
                <w:noProof/>
                <w:webHidden/>
              </w:rPr>
              <w:fldChar w:fldCharType="end"/>
            </w:r>
          </w:hyperlink>
        </w:p>
        <w:p w14:paraId="34E8AC75" w14:textId="66031AE7" w:rsidR="006D478F" w:rsidRDefault="00000000">
          <w:pPr>
            <w:pStyle w:val="Verzeichnis1"/>
            <w:rPr>
              <w:rFonts w:asciiTheme="minorHAnsi" w:hAnsiTheme="minorHAnsi" w:cstheme="minorBidi"/>
              <w:noProof/>
              <w:color w:val="auto"/>
              <w:kern w:val="2"/>
              <w:szCs w:val="24"/>
              <w:lang w:val="de-CH"/>
              <w14:ligatures w14:val="standardContextual"/>
            </w:rPr>
          </w:pPr>
          <w:hyperlink w:anchor="_Toc162458454" w:history="1">
            <w:r w:rsidR="006D478F" w:rsidRPr="00B0352A">
              <w:rPr>
                <w:rStyle w:val="Hyperlink"/>
                <w:noProof/>
                <w:lang w:val="en-GB"/>
              </w:rPr>
              <w:t>2</w:t>
            </w:r>
            <w:r w:rsidR="006D478F">
              <w:rPr>
                <w:rFonts w:asciiTheme="minorHAnsi" w:hAnsiTheme="minorHAnsi" w:cstheme="minorBidi"/>
                <w:noProof/>
                <w:color w:val="auto"/>
                <w:kern w:val="2"/>
                <w:szCs w:val="24"/>
                <w:lang w:val="de-CH"/>
                <w14:ligatures w14:val="standardContextual"/>
              </w:rPr>
              <w:tab/>
            </w:r>
            <w:r w:rsidR="006D478F" w:rsidRPr="00B0352A">
              <w:rPr>
                <w:rStyle w:val="Hyperlink"/>
                <w:noProof/>
                <w:lang w:val="en-GB"/>
              </w:rPr>
              <w:t>Prototype Overview</w:t>
            </w:r>
            <w:r w:rsidR="006D478F">
              <w:rPr>
                <w:noProof/>
                <w:webHidden/>
              </w:rPr>
              <w:tab/>
            </w:r>
            <w:r w:rsidR="006D478F">
              <w:rPr>
                <w:noProof/>
                <w:webHidden/>
              </w:rPr>
              <w:fldChar w:fldCharType="begin"/>
            </w:r>
            <w:r w:rsidR="006D478F">
              <w:rPr>
                <w:noProof/>
                <w:webHidden/>
              </w:rPr>
              <w:instrText xml:space="preserve"> PAGEREF _Toc162458454 \h </w:instrText>
            </w:r>
            <w:r w:rsidR="006D478F">
              <w:rPr>
                <w:noProof/>
                <w:webHidden/>
              </w:rPr>
            </w:r>
            <w:r w:rsidR="006D478F">
              <w:rPr>
                <w:noProof/>
                <w:webHidden/>
              </w:rPr>
              <w:fldChar w:fldCharType="separate"/>
            </w:r>
            <w:r w:rsidR="005B1036">
              <w:rPr>
                <w:noProof/>
                <w:webHidden/>
              </w:rPr>
              <w:t>3</w:t>
            </w:r>
            <w:r w:rsidR="006D478F">
              <w:rPr>
                <w:noProof/>
                <w:webHidden/>
              </w:rPr>
              <w:fldChar w:fldCharType="end"/>
            </w:r>
          </w:hyperlink>
        </w:p>
        <w:p w14:paraId="5D2CD3DA" w14:textId="4FC1E880" w:rsidR="006D478F" w:rsidRDefault="00000000">
          <w:pPr>
            <w:pStyle w:val="Verzeichnis1"/>
            <w:rPr>
              <w:rFonts w:asciiTheme="minorHAnsi" w:hAnsiTheme="minorHAnsi" w:cstheme="minorBidi"/>
              <w:noProof/>
              <w:color w:val="auto"/>
              <w:kern w:val="2"/>
              <w:szCs w:val="24"/>
              <w:lang w:val="de-CH"/>
              <w14:ligatures w14:val="standardContextual"/>
            </w:rPr>
          </w:pPr>
          <w:hyperlink w:anchor="_Toc162458455" w:history="1">
            <w:r w:rsidR="006D478F" w:rsidRPr="00B0352A">
              <w:rPr>
                <w:rStyle w:val="Hyperlink"/>
                <w:noProof/>
                <w:lang w:val="en-GB"/>
              </w:rPr>
              <w:t>3</w:t>
            </w:r>
            <w:r w:rsidR="006D478F">
              <w:rPr>
                <w:rFonts w:asciiTheme="minorHAnsi" w:hAnsiTheme="minorHAnsi" w:cstheme="minorBidi"/>
                <w:noProof/>
                <w:color w:val="auto"/>
                <w:kern w:val="2"/>
                <w:szCs w:val="24"/>
                <w:lang w:val="de-CH"/>
                <w14:ligatures w14:val="standardContextual"/>
              </w:rPr>
              <w:tab/>
            </w:r>
            <w:r w:rsidR="006D478F" w:rsidRPr="00B0352A">
              <w:rPr>
                <w:rStyle w:val="Hyperlink"/>
                <w:noProof/>
                <w:lang w:val="en-GB"/>
              </w:rPr>
              <w:t>Part List</w:t>
            </w:r>
            <w:r w:rsidR="006D478F">
              <w:rPr>
                <w:noProof/>
                <w:webHidden/>
              </w:rPr>
              <w:tab/>
            </w:r>
            <w:r w:rsidR="006D478F">
              <w:rPr>
                <w:noProof/>
                <w:webHidden/>
              </w:rPr>
              <w:fldChar w:fldCharType="begin"/>
            </w:r>
            <w:r w:rsidR="006D478F">
              <w:rPr>
                <w:noProof/>
                <w:webHidden/>
              </w:rPr>
              <w:instrText xml:space="preserve"> PAGEREF _Toc162458455 \h </w:instrText>
            </w:r>
            <w:r w:rsidR="006D478F">
              <w:rPr>
                <w:noProof/>
                <w:webHidden/>
              </w:rPr>
            </w:r>
            <w:r w:rsidR="006D478F">
              <w:rPr>
                <w:noProof/>
                <w:webHidden/>
              </w:rPr>
              <w:fldChar w:fldCharType="separate"/>
            </w:r>
            <w:r w:rsidR="005B1036">
              <w:rPr>
                <w:noProof/>
                <w:webHidden/>
              </w:rPr>
              <w:t>6</w:t>
            </w:r>
            <w:r w:rsidR="006D478F">
              <w:rPr>
                <w:noProof/>
                <w:webHidden/>
              </w:rPr>
              <w:fldChar w:fldCharType="end"/>
            </w:r>
          </w:hyperlink>
        </w:p>
        <w:p w14:paraId="1BC839C0" w14:textId="190BED68" w:rsidR="006D478F" w:rsidRDefault="00000000">
          <w:pPr>
            <w:pStyle w:val="Verzeichnis1"/>
            <w:rPr>
              <w:rFonts w:asciiTheme="minorHAnsi" w:hAnsiTheme="minorHAnsi" w:cstheme="minorBidi"/>
              <w:noProof/>
              <w:color w:val="auto"/>
              <w:kern w:val="2"/>
              <w:szCs w:val="24"/>
              <w:lang w:val="de-CH"/>
              <w14:ligatures w14:val="standardContextual"/>
            </w:rPr>
          </w:pPr>
          <w:hyperlink w:anchor="_Toc162458456" w:history="1">
            <w:r w:rsidR="006D478F" w:rsidRPr="00B0352A">
              <w:rPr>
                <w:rStyle w:val="Hyperlink"/>
                <w:noProof/>
                <w:lang w:val="en-GB"/>
              </w:rPr>
              <w:t>4</w:t>
            </w:r>
            <w:r w:rsidR="006D478F">
              <w:rPr>
                <w:rFonts w:asciiTheme="minorHAnsi" w:hAnsiTheme="minorHAnsi" w:cstheme="minorBidi"/>
                <w:noProof/>
                <w:color w:val="auto"/>
                <w:kern w:val="2"/>
                <w:szCs w:val="24"/>
                <w:lang w:val="de-CH"/>
                <w14:ligatures w14:val="standardContextual"/>
              </w:rPr>
              <w:tab/>
            </w:r>
            <w:r w:rsidR="006D478F" w:rsidRPr="00B0352A">
              <w:rPr>
                <w:rStyle w:val="Hyperlink"/>
                <w:noProof/>
                <w:lang w:val="en-GB"/>
              </w:rPr>
              <w:t>User Manual</w:t>
            </w:r>
            <w:r w:rsidR="006D478F">
              <w:rPr>
                <w:noProof/>
                <w:webHidden/>
              </w:rPr>
              <w:tab/>
            </w:r>
            <w:r w:rsidR="006D478F">
              <w:rPr>
                <w:noProof/>
                <w:webHidden/>
              </w:rPr>
              <w:fldChar w:fldCharType="begin"/>
            </w:r>
            <w:r w:rsidR="006D478F">
              <w:rPr>
                <w:noProof/>
                <w:webHidden/>
              </w:rPr>
              <w:instrText xml:space="preserve"> PAGEREF _Toc162458456 \h </w:instrText>
            </w:r>
            <w:r w:rsidR="006D478F">
              <w:rPr>
                <w:noProof/>
                <w:webHidden/>
              </w:rPr>
            </w:r>
            <w:r w:rsidR="006D478F">
              <w:rPr>
                <w:noProof/>
                <w:webHidden/>
              </w:rPr>
              <w:fldChar w:fldCharType="separate"/>
            </w:r>
            <w:r w:rsidR="005B1036">
              <w:rPr>
                <w:noProof/>
                <w:webHidden/>
              </w:rPr>
              <w:t>8</w:t>
            </w:r>
            <w:r w:rsidR="006D478F">
              <w:rPr>
                <w:noProof/>
                <w:webHidden/>
              </w:rPr>
              <w:fldChar w:fldCharType="end"/>
            </w:r>
          </w:hyperlink>
        </w:p>
        <w:p w14:paraId="6B5C2F46" w14:textId="73892423" w:rsidR="006D478F" w:rsidRDefault="00000000">
          <w:pPr>
            <w:pStyle w:val="Verzeichnis2"/>
            <w:rPr>
              <w:rFonts w:asciiTheme="minorHAnsi" w:hAnsiTheme="minorHAnsi" w:cstheme="minorBidi"/>
              <w:noProof/>
              <w:color w:val="auto"/>
              <w:kern w:val="2"/>
              <w:szCs w:val="24"/>
              <w:lang w:val="de-CH"/>
              <w14:ligatures w14:val="standardContextual"/>
            </w:rPr>
          </w:pPr>
          <w:hyperlink w:anchor="_Toc162458457" w:history="1">
            <w:r w:rsidR="006D478F" w:rsidRPr="00B0352A">
              <w:rPr>
                <w:rStyle w:val="Hyperlink"/>
                <w:noProof/>
                <w:lang w:val="en-GB"/>
              </w:rPr>
              <w:t>4.1</w:t>
            </w:r>
            <w:r w:rsidR="006D478F">
              <w:rPr>
                <w:rFonts w:asciiTheme="minorHAnsi" w:hAnsiTheme="minorHAnsi" w:cstheme="minorBidi"/>
                <w:noProof/>
                <w:color w:val="auto"/>
                <w:kern w:val="2"/>
                <w:szCs w:val="24"/>
                <w:lang w:val="de-CH"/>
                <w14:ligatures w14:val="standardContextual"/>
              </w:rPr>
              <w:tab/>
            </w:r>
            <w:r w:rsidR="006D478F" w:rsidRPr="00B0352A">
              <w:rPr>
                <w:rStyle w:val="Hyperlink"/>
                <w:noProof/>
                <w:lang w:val="en-GB"/>
              </w:rPr>
              <w:t>Prototype Construction</w:t>
            </w:r>
            <w:r w:rsidR="006D478F">
              <w:rPr>
                <w:noProof/>
                <w:webHidden/>
              </w:rPr>
              <w:tab/>
            </w:r>
            <w:r w:rsidR="006D478F">
              <w:rPr>
                <w:noProof/>
                <w:webHidden/>
              </w:rPr>
              <w:fldChar w:fldCharType="begin"/>
            </w:r>
            <w:r w:rsidR="006D478F">
              <w:rPr>
                <w:noProof/>
                <w:webHidden/>
              </w:rPr>
              <w:instrText xml:space="preserve"> PAGEREF _Toc162458457 \h </w:instrText>
            </w:r>
            <w:r w:rsidR="006D478F">
              <w:rPr>
                <w:noProof/>
                <w:webHidden/>
              </w:rPr>
            </w:r>
            <w:r w:rsidR="006D478F">
              <w:rPr>
                <w:noProof/>
                <w:webHidden/>
              </w:rPr>
              <w:fldChar w:fldCharType="separate"/>
            </w:r>
            <w:r w:rsidR="005B1036">
              <w:rPr>
                <w:noProof/>
                <w:webHidden/>
              </w:rPr>
              <w:t>8</w:t>
            </w:r>
            <w:r w:rsidR="006D478F">
              <w:rPr>
                <w:noProof/>
                <w:webHidden/>
              </w:rPr>
              <w:fldChar w:fldCharType="end"/>
            </w:r>
          </w:hyperlink>
        </w:p>
        <w:p w14:paraId="4A8E76EE" w14:textId="74FE78E1" w:rsidR="006D478F" w:rsidRDefault="00000000">
          <w:pPr>
            <w:pStyle w:val="Verzeichnis2"/>
            <w:rPr>
              <w:rFonts w:asciiTheme="minorHAnsi" w:hAnsiTheme="minorHAnsi" w:cstheme="minorBidi"/>
              <w:noProof/>
              <w:color w:val="auto"/>
              <w:kern w:val="2"/>
              <w:szCs w:val="24"/>
              <w:lang w:val="de-CH"/>
              <w14:ligatures w14:val="standardContextual"/>
            </w:rPr>
          </w:pPr>
          <w:hyperlink w:anchor="_Toc162458458" w:history="1">
            <w:r w:rsidR="006D478F" w:rsidRPr="00B0352A">
              <w:rPr>
                <w:rStyle w:val="Hyperlink"/>
                <w:noProof/>
                <w:lang w:val="en-GB"/>
              </w:rPr>
              <w:t>4.2</w:t>
            </w:r>
            <w:r w:rsidR="006D478F">
              <w:rPr>
                <w:rFonts w:asciiTheme="minorHAnsi" w:hAnsiTheme="minorHAnsi" w:cstheme="minorBidi"/>
                <w:noProof/>
                <w:color w:val="auto"/>
                <w:kern w:val="2"/>
                <w:szCs w:val="24"/>
                <w:lang w:val="de-CH"/>
                <w14:ligatures w14:val="standardContextual"/>
              </w:rPr>
              <w:tab/>
            </w:r>
            <w:r w:rsidR="006D478F" w:rsidRPr="00B0352A">
              <w:rPr>
                <w:rStyle w:val="Hyperlink"/>
                <w:noProof/>
                <w:lang w:val="en-GB"/>
              </w:rPr>
              <w:t>Prototype Operation</w:t>
            </w:r>
            <w:r w:rsidR="006D478F">
              <w:rPr>
                <w:noProof/>
                <w:webHidden/>
              </w:rPr>
              <w:tab/>
            </w:r>
            <w:r w:rsidR="006D478F">
              <w:rPr>
                <w:noProof/>
                <w:webHidden/>
              </w:rPr>
              <w:fldChar w:fldCharType="begin"/>
            </w:r>
            <w:r w:rsidR="006D478F">
              <w:rPr>
                <w:noProof/>
                <w:webHidden/>
              </w:rPr>
              <w:instrText xml:space="preserve"> PAGEREF _Toc162458458 \h </w:instrText>
            </w:r>
            <w:r w:rsidR="006D478F">
              <w:rPr>
                <w:noProof/>
                <w:webHidden/>
              </w:rPr>
            </w:r>
            <w:r w:rsidR="006D478F">
              <w:rPr>
                <w:noProof/>
                <w:webHidden/>
              </w:rPr>
              <w:fldChar w:fldCharType="separate"/>
            </w:r>
            <w:r w:rsidR="005B1036">
              <w:rPr>
                <w:noProof/>
                <w:webHidden/>
              </w:rPr>
              <w:t>12</w:t>
            </w:r>
            <w:r w:rsidR="006D478F">
              <w:rPr>
                <w:noProof/>
                <w:webHidden/>
              </w:rPr>
              <w:fldChar w:fldCharType="end"/>
            </w:r>
          </w:hyperlink>
        </w:p>
        <w:p w14:paraId="567574E2" w14:textId="2A1140D2" w:rsidR="006D478F" w:rsidRDefault="00000000">
          <w:pPr>
            <w:pStyle w:val="Verzeichnis2"/>
            <w:rPr>
              <w:rFonts w:asciiTheme="minorHAnsi" w:hAnsiTheme="minorHAnsi" w:cstheme="minorBidi"/>
              <w:noProof/>
              <w:color w:val="auto"/>
              <w:kern w:val="2"/>
              <w:szCs w:val="24"/>
              <w:lang w:val="de-CH"/>
              <w14:ligatures w14:val="standardContextual"/>
            </w:rPr>
          </w:pPr>
          <w:hyperlink w:anchor="_Toc162458459" w:history="1">
            <w:r w:rsidR="006D478F" w:rsidRPr="00B0352A">
              <w:rPr>
                <w:rStyle w:val="Hyperlink"/>
                <w:noProof/>
                <w:lang w:val="en-GB"/>
              </w:rPr>
              <w:t>4.3</w:t>
            </w:r>
            <w:r w:rsidR="006D478F">
              <w:rPr>
                <w:rFonts w:asciiTheme="minorHAnsi" w:hAnsiTheme="minorHAnsi" w:cstheme="minorBidi"/>
                <w:noProof/>
                <w:color w:val="auto"/>
                <w:kern w:val="2"/>
                <w:szCs w:val="24"/>
                <w:lang w:val="de-CH"/>
                <w14:ligatures w14:val="standardContextual"/>
              </w:rPr>
              <w:tab/>
            </w:r>
            <w:r w:rsidR="006D478F" w:rsidRPr="00B0352A">
              <w:rPr>
                <w:rStyle w:val="Hyperlink"/>
                <w:noProof/>
                <w:lang w:val="en-GB"/>
              </w:rPr>
              <w:t>Maintenance</w:t>
            </w:r>
            <w:r w:rsidR="006D478F">
              <w:rPr>
                <w:noProof/>
                <w:webHidden/>
              </w:rPr>
              <w:tab/>
            </w:r>
            <w:r w:rsidR="006D478F">
              <w:rPr>
                <w:noProof/>
                <w:webHidden/>
              </w:rPr>
              <w:fldChar w:fldCharType="begin"/>
            </w:r>
            <w:r w:rsidR="006D478F">
              <w:rPr>
                <w:noProof/>
                <w:webHidden/>
              </w:rPr>
              <w:instrText xml:space="preserve"> PAGEREF _Toc162458459 \h </w:instrText>
            </w:r>
            <w:r w:rsidR="006D478F">
              <w:rPr>
                <w:noProof/>
                <w:webHidden/>
              </w:rPr>
            </w:r>
            <w:r w:rsidR="006D478F">
              <w:rPr>
                <w:noProof/>
                <w:webHidden/>
              </w:rPr>
              <w:fldChar w:fldCharType="separate"/>
            </w:r>
            <w:r w:rsidR="005B1036">
              <w:rPr>
                <w:noProof/>
                <w:webHidden/>
              </w:rPr>
              <w:t>15</w:t>
            </w:r>
            <w:r w:rsidR="006D478F">
              <w:rPr>
                <w:noProof/>
                <w:webHidden/>
              </w:rPr>
              <w:fldChar w:fldCharType="end"/>
            </w:r>
          </w:hyperlink>
        </w:p>
        <w:p w14:paraId="7311D592" w14:textId="0F628D59" w:rsidR="006D478F" w:rsidRDefault="00000000">
          <w:pPr>
            <w:pStyle w:val="Verzeichnis2"/>
            <w:rPr>
              <w:rFonts w:asciiTheme="minorHAnsi" w:hAnsiTheme="minorHAnsi" w:cstheme="minorBidi"/>
              <w:noProof/>
              <w:color w:val="auto"/>
              <w:kern w:val="2"/>
              <w:szCs w:val="24"/>
              <w:lang w:val="de-CH"/>
              <w14:ligatures w14:val="standardContextual"/>
            </w:rPr>
          </w:pPr>
          <w:hyperlink w:anchor="_Toc162458460" w:history="1">
            <w:r w:rsidR="006D478F" w:rsidRPr="00B0352A">
              <w:rPr>
                <w:rStyle w:val="Hyperlink"/>
                <w:noProof/>
                <w:lang w:val="en-GB"/>
              </w:rPr>
              <w:t>4.4</w:t>
            </w:r>
            <w:r w:rsidR="006D478F">
              <w:rPr>
                <w:rFonts w:asciiTheme="minorHAnsi" w:hAnsiTheme="minorHAnsi" w:cstheme="minorBidi"/>
                <w:noProof/>
                <w:color w:val="auto"/>
                <w:kern w:val="2"/>
                <w:szCs w:val="24"/>
                <w:lang w:val="de-CH"/>
                <w14:ligatures w14:val="standardContextual"/>
              </w:rPr>
              <w:tab/>
            </w:r>
            <w:r w:rsidR="006D478F" w:rsidRPr="00B0352A">
              <w:rPr>
                <w:rStyle w:val="Hyperlink"/>
                <w:noProof/>
                <w:lang w:val="en-GB"/>
              </w:rPr>
              <w:t>Safety Precautions</w:t>
            </w:r>
            <w:r w:rsidR="006D478F">
              <w:rPr>
                <w:noProof/>
                <w:webHidden/>
              </w:rPr>
              <w:tab/>
            </w:r>
            <w:r w:rsidR="006D478F">
              <w:rPr>
                <w:noProof/>
                <w:webHidden/>
              </w:rPr>
              <w:fldChar w:fldCharType="begin"/>
            </w:r>
            <w:r w:rsidR="006D478F">
              <w:rPr>
                <w:noProof/>
                <w:webHidden/>
              </w:rPr>
              <w:instrText xml:space="preserve"> PAGEREF _Toc162458460 \h </w:instrText>
            </w:r>
            <w:r w:rsidR="006D478F">
              <w:rPr>
                <w:noProof/>
                <w:webHidden/>
              </w:rPr>
            </w:r>
            <w:r w:rsidR="006D478F">
              <w:rPr>
                <w:noProof/>
                <w:webHidden/>
              </w:rPr>
              <w:fldChar w:fldCharType="separate"/>
            </w:r>
            <w:r w:rsidR="005B1036">
              <w:rPr>
                <w:noProof/>
                <w:webHidden/>
              </w:rPr>
              <w:t>15</w:t>
            </w:r>
            <w:r w:rsidR="006D478F">
              <w:rPr>
                <w:noProof/>
                <w:webHidden/>
              </w:rPr>
              <w:fldChar w:fldCharType="end"/>
            </w:r>
          </w:hyperlink>
        </w:p>
        <w:p w14:paraId="1B175B54" w14:textId="0E3B2938" w:rsidR="00127079" w:rsidRPr="00C27887" w:rsidRDefault="00B76715" w:rsidP="00C27887">
          <w:pPr>
            <w:ind w:firstLine="0"/>
            <w:rPr>
              <w:b/>
              <w:bCs/>
              <w:lang w:val="de-DE"/>
            </w:rPr>
            <w:sectPr w:rsidR="00127079" w:rsidRPr="00C27887" w:rsidSect="00C9511C">
              <w:footerReference w:type="first" r:id="rId17"/>
              <w:pgSz w:w="11906" w:h="16838"/>
              <w:pgMar w:top="1418" w:right="1418" w:bottom="1418" w:left="1985" w:header="709" w:footer="624" w:gutter="0"/>
              <w:cols w:space="720"/>
              <w:titlePg/>
              <w:docGrid w:linePitch="299"/>
            </w:sectPr>
          </w:pPr>
          <w:r>
            <w:rPr>
              <w:b/>
              <w:bCs/>
              <w:lang w:val="de-DE"/>
            </w:rPr>
            <w:fldChar w:fldCharType="end"/>
          </w:r>
        </w:p>
      </w:sdtContent>
    </w:sdt>
    <w:p w14:paraId="0000003F" w14:textId="77777777" w:rsidR="00470A70" w:rsidRPr="00900632" w:rsidRDefault="00671A07" w:rsidP="007A5A75">
      <w:pPr>
        <w:pStyle w:val="berschrift1"/>
        <w:rPr>
          <w:lang w:val="en-GB"/>
        </w:rPr>
      </w:pPr>
      <w:bookmarkStart w:id="2" w:name="_Toc155077391"/>
      <w:bookmarkStart w:id="3" w:name="_Toc162458453"/>
      <w:r w:rsidRPr="00900632">
        <w:rPr>
          <w:lang w:val="en-GB"/>
        </w:rPr>
        <w:lastRenderedPageBreak/>
        <w:t>Introduction</w:t>
      </w:r>
      <w:bookmarkStart w:id="4" w:name="_heading=h.3whwml4" w:colFirst="0" w:colLast="0"/>
      <w:bookmarkEnd w:id="2"/>
      <w:bookmarkEnd w:id="3"/>
      <w:bookmarkEnd w:id="4"/>
    </w:p>
    <w:p w14:paraId="12529BA9" w14:textId="58D0BD5C" w:rsidR="0047601E" w:rsidRDefault="0047601E" w:rsidP="0042595F">
      <w:r>
        <w:t xml:space="preserve">This technical documentation presents an overview of </w:t>
      </w:r>
      <w:r w:rsidR="0042595F">
        <w:t>a</w:t>
      </w:r>
      <w:r>
        <w:t xml:space="preserve"> prototype for an HDPE bottle pre-cleaning station, developed as a sustainable solution to enhance recycling processes in low-resource settings. </w:t>
      </w:r>
      <w:r w:rsidR="004D3113">
        <w:t xml:space="preserve">The prototype was developed within the master’s thesis of Timo Stutz, contributing to a </w:t>
      </w:r>
      <w:r w:rsidR="004D3113" w:rsidRPr="00900632">
        <w:rPr>
          <w:lang w:val="en-GB"/>
        </w:rPr>
        <w:t xml:space="preserve">PhD project conducted </w:t>
      </w:r>
      <w:r w:rsidR="004D3113">
        <w:rPr>
          <w:lang w:val="en-GB"/>
        </w:rPr>
        <w:t xml:space="preserve">by Lin Boynton </w:t>
      </w:r>
      <w:r w:rsidR="004D3113" w:rsidRPr="00900632">
        <w:rPr>
          <w:lang w:val="en-GB"/>
        </w:rPr>
        <w:t>at the Chair of Global Health Engineering</w:t>
      </w:r>
      <w:r w:rsidR="0042595F">
        <w:rPr>
          <w:lang w:val="en-GB"/>
        </w:rPr>
        <w:t xml:space="preserve"> at ETH Zurich</w:t>
      </w:r>
      <w:r w:rsidR="004D3113" w:rsidRPr="00900632">
        <w:rPr>
          <w:lang w:val="en-GB"/>
        </w:rPr>
        <w:t>. The PhD research aims to design, implement, and evaluate a closed-loop plastic bottle recycling scheme in low-income countries to efficiently, and effectively manage the flow of waste bottles from consumers into new drinking bottles.</w:t>
      </w:r>
      <w:r w:rsidR="004D3113">
        <w:rPr>
          <w:lang w:val="en-GB"/>
        </w:rPr>
        <w:t xml:space="preserve"> The </w:t>
      </w:r>
      <w:r>
        <w:t xml:space="preserve">prototype addresses the challenges of recycling contaminated HDPE bottles by introducing an efficient, scalable, and locally adaptable </w:t>
      </w:r>
      <w:r w:rsidR="00B0245F">
        <w:t xml:space="preserve">pre-cleaning </w:t>
      </w:r>
      <w:r>
        <w:t>system</w:t>
      </w:r>
      <w:r w:rsidR="004D3113">
        <w:t xml:space="preserve"> aiming to reduce the efforts and costs of subsequent recycling processes</w:t>
      </w:r>
      <w:r>
        <w:t>. Designed and tested through a collaborative research project, this documentation summarizes the prototype's design, construction</w:t>
      </w:r>
      <w:r w:rsidR="002107F3">
        <w:t>al and</w:t>
      </w:r>
      <w:r>
        <w:t xml:space="preserve"> operational procedures, </w:t>
      </w:r>
      <w:r w:rsidR="00A304BF">
        <w:t>maintenance</w:t>
      </w:r>
      <w:r w:rsidR="002107F3">
        <w:t xml:space="preserve"> of the device</w:t>
      </w:r>
      <w:r w:rsidR="00A304BF">
        <w:t>,</w:t>
      </w:r>
      <w:r w:rsidR="0042595F">
        <w:t xml:space="preserve"> and safety recommendations</w:t>
      </w:r>
      <w:r>
        <w:t>.</w:t>
      </w:r>
    </w:p>
    <w:p w14:paraId="46117B33" w14:textId="1844D672" w:rsidR="00A304BF" w:rsidRDefault="0042595F" w:rsidP="00A304BF">
      <w:pPr>
        <w:ind w:firstLine="567"/>
      </w:pPr>
      <w:r>
        <w:t>The underlying master’s thesis is openly accessible on the ETH Zurich</w:t>
      </w:r>
      <w:r w:rsidR="004D438B">
        <w:t xml:space="preserve"> research collection</w:t>
      </w:r>
      <w:r>
        <w:t xml:space="preserve"> and can be found with </w:t>
      </w:r>
      <w:r w:rsidR="00A304BF">
        <w:t>help of the link below.</w:t>
      </w:r>
      <w:r w:rsidR="00A304BF" w:rsidRPr="00A304BF">
        <w:t xml:space="preserve"> </w:t>
      </w:r>
      <w:r w:rsidR="00A304BF">
        <w:t>Further, the prototype documentation and CAD drawings can be accessed on the corresponding GitHub repository (linked on the research collection):</w:t>
      </w:r>
    </w:p>
    <w:p w14:paraId="0FB62FC1" w14:textId="3A9CDD51" w:rsidR="00864E4F" w:rsidRDefault="00864E4F" w:rsidP="00400208">
      <w:pPr>
        <w:spacing w:after="480"/>
        <w:ind w:firstLine="567"/>
      </w:pPr>
      <w:r>
        <w:t xml:space="preserve">Link: </w:t>
      </w:r>
      <w:hyperlink r:id="rId18" w:history="1">
        <w:r w:rsidRPr="009F2C27">
          <w:rPr>
            <w:rStyle w:val="Hyperlink"/>
          </w:rPr>
          <w:t>https://www.research-collection.ethz.ch/handle/20.500.11850/658745</w:t>
        </w:r>
      </w:hyperlink>
    </w:p>
    <w:p w14:paraId="00000041" w14:textId="715C6877" w:rsidR="00470A70" w:rsidRPr="00900632" w:rsidRDefault="004D3113" w:rsidP="004D3113">
      <w:pPr>
        <w:pStyle w:val="berschrift1"/>
        <w:rPr>
          <w:lang w:val="en-GB"/>
        </w:rPr>
      </w:pPr>
      <w:bookmarkStart w:id="5" w:name="_Toc162458454"/>
      <w:r>
        <w:rPr>
          <w:lang w:val="en-GB"/>
        </w:rPr>
        <w:t>Prototype Overview</w:t>
      </w:r>
      <w:bookmarkEnd w:id="5"/>
    </w:p>
    <w:p w14:paraId="3D6A314B" w14:textId="0636A90A" w:rsidR="00DB5F58" w:rsidRDefault="00DB5F58" w:rsidP="009D6886">
      <w:bookmarkStart w:id="6" w:name="_heading=h.qsh70q" w:colFirst="0" w:colLast="0"/>
      <w:bookmarkEnd w:id="6"/>
      <w:r>
        <w:t xml:space="preserve">The pre-cleaning station was </w:t>
      </w:r>
      <w:r w:rsidR="00C8586D">
        <w:t xml:space="preserve">mainly </w:t>
      </w:r>
      <w:r>
        <w:t>developed to address cleanliness requirements of collected HDPE bottles before they undergo recycling. This prototype is segmented into distinct modules, each designed to fulfill a specific function in the pre-cleaning process.</w:t>
      </w:r>
      <w:r w:rsidR="00E374EF">
        <w:t xml:space="preserve"> </w:t>
      </w:r>
      <w:r w:rsidR="00E374EF" w:rsidRPr="006D6C80">
        <w:t xml:space="preserve">Figure </w:t>
      </w:r>
      <w:r w:rsidR="006D6C80" w:rsidRPr="006D6C80">
        <w:t>1</w:t>
      </w:r>
      <w:r w:rsidR="00E374EF">
        <w:t xml:space="preserve"> shows the CAD drawing of the complete prototype </w:t>
      </w:r>
      <w:r w:rsidR="00B67D1B">
        <w:t>and</w:t>
      </w:r>
      <w:r w:rsidR="00E374EF">
        <w:t xml:space="preserve"> its different modules. </w:t>
      </w:r>
      <w:r w:rsidR="00F35BBE">
        <w:t>In Figure 2, the complete assembly of the physical prototype is depicted</w:t>
      </w:r>
      <w:r w:rsidR="00B67D1B">
        <w:t xml:space="preserve">. Finally, </w:t>
      </w:r>
      <w:r w:rsidR="007B6C05">
        <w:t xml:space="preserve">Figure 3 shows a </w:t>
      </w:r>
      <w:proofErr w:type="spellStart"/>
      <w:r w:rsidR="007B6C05">
        <w:t>focussed</w:t>
      </w:r>
      <w:proofErr w:type="spellEnd"/>
      <w:r w:rsidR="007B6C05">
        <w:t xml:space="preserve"> view </w:t>
      </w:r>
      <w:r w:rsidR="001D6F8C">
        <w:t>on the inflation and cleaning interface.</w:t>
      </w:r>
      <w:r w:rsidR="00D04F6F">
        <w:t xml:space="preserve"> </w:t>
      </w:r>
      <w:r w:rsidR="00E374EF">
        <w:t>Below is a summary of each module and its function within the prototype:</w:t>
      </w:r>
    </w:p>
    <w:p w14:paraId="15EA6963" w14:textId="0511AD66" w:rsidR="00E374EF" w:rsidRPr="00E374EF" w:rsidRDefault="00DB5F58" w:rsidP="009D6886">
      <w:pPr>
        <w:pStyle w:val="Listenabsatz"/>
        <w:numPr>
          <w:ilvl w:val="0"/>
          <w:numId w:val="37"/>
        </w:numPr>
        <w:ind w:left="567"/>
        <w:rPr>
          <w:lang w:val="en-GB"/>
        </w:rPr>
      </w:pPr>
      <w:r>
        <w:rPr>
          <w:rStyle w:val="Fett"/>
        </w:rPr>
        <w:t>Inflation Module:</w:t>
      </w:r>
      <w:r>
        <w:t xml:space="preserve"> This module is responsible for restoring crushed or deformed bottles to their original shape, making them easier to clean and process. By applying controlled pressure, the inflation module ensures that bottles regain a uniform shape for efficient cleaning.</w:t>
      </w:r>
    </w:p>
    <w:p w14:paraId="03A55D60" w14:textId="27868B75" w:rsidR="00E374EF" w:rsidRPr="00E374EF" w:rsidRDefault="00E374EF" w:rsidP="009D6886">
      <w:pPr>
        <w:pStyle w:val="Listenabsatz"/>
        <w:numPr>
          <w:ilvl w:val="0"/>
          <w:numId w:val="37"/>
        </w:numPr>
        <w:ind w:left="567"/>
        <w:rPr>
          <w:lang w:val="en-GB"/>
        </w:rPr>
      </w:pPr>
      <w:r w:rsidRPr="00E374EF">
        <w:rPr>
          <w:b/>
          <w:bCs/>
          <w:lang w:val="en-GB"/>
        </w:rPr>
        <w:t xml:space="preserve">Cleaning Module: </w:t>
      </w:r>
      <w:r w:rsidRPr="00E374EF">
        <w:rPr>
          <w:lang w:val="en-GB"/>
        </w:rPr>
        <w:t xml:space="preserve">Equipped with mechanisms for both internal and external cleaning, this module utilizes water jets and brushes to remove </w:t>
      </w:r>
      <w:r w:rsidR="00530308">
        <w:rPr>
          <w:lang w:val="en-GB"/>
        </w:rPr>
        <w:t xml:space="preserve">organic </w:t>
      </w:r>
      <w:r w:rsidRPr="00E374EF">
        <w:rPr>
          <w:lang w:val="en-GB"/>
        </w:rPr>
        <w:t xml:space="preserve">contaminants from the </w:t>
      </w:r>
      <w:proofErr w:type="gramStart"/>
      <w:r w:rsidRPr="00E374EF">
        <w:rPr>
          <w:lang w:val="en-GB"/>
        </w:rPr>
        <w:t>bottles</w:t>
      </w:r>
      <w:proofErr w:type="gramEnd"/>
    </w:p>
    <w:p w14:paraId="24DE9090" w14:textId="45ADF7CA" w:rsidR="00E374EF" w:rsidRDefault="00E374EF" w:rsidP="009D6886">
      <w:pPr>
        <w:pStyle w:val="Listenabsatz"/>
        <w:numPr>
          <w:ilvl w:val="0"/>
          <w:numId w:val="37"/>
        </w:numPr>
        <w:ind w:left="567"/>
        <w:rPr>
          <w:lang w:val="en-GB"/>
        </w:rPr>
      </w:pPr>
      <w:r w:rsidRPr="00E374EF">
        <w:rPr>
          <w:b/>
          <w:bCs/>
          <w:lang w:val="en-GB"/>
        </w:rPr>
        <w:lastRenderedPageBreak/>
        <w:t>Water Module:</w:t>
      </w:r>
      <w:r w:rsidRPr="00E374EF">
        <w:rPr>
          <w:lang w:val="en-GB"/>
        </w:rPr>
        <w:t xml:space="preserve"> This module provides the necessary water supply for the cleaning process. It includes a manual pump system that generates water pressure without the need for electricity, highlighting the prototype's adaptability to low-resource settings.</w:t>
      </w:r>
      <w:r w:rsidR="00707FAD">
        <w:rPr>
          <w:lang w:val="en-GB"/>
        </w:rPr>
        <w:t xml:space="preserve"> As water is pumped into the closed loop system, the </w:t>
      </w:r>
      <w:r w:rsidR="0062012A">
        <w:rPr>
          <w:lang w:val="en-GB"/>
        </w:rPr>
        <w:t xml:space="preserve">pressure of the air trapped inside the tank </w:t>
      </w:r>
      <w:r w:rsidR="00707FAD">
        <w:rPr>
          <w:lang w:val="en-GB"/>
        </w:rPr>
        <w:t>rises</w:t>
      </w:r>
      <w:r w:rsidR="001C2B08">
        <w:rPr>
          <w:lang w:val="en-GB"/>
        </w:rPr>
        <w:t xml:space="preserve"> and </w:t>
      </w:r>
      <w:r w:rsidR="00F0068E">
        <w:rPr>
          <w:lang w:val="en-GB"/>
        </w:rPr>
        <w:t>thus, exerts pressure on the</w:t>
      </w:r>
      <w:r w:rsidR="001C2B08">
        <w:rPr>
          <w:lang w:val="en-GB"/>
        </w:rPr>
        <w:t xml:space="preserve"> water within the pipes. This pressurized water can then be accessed</w:t>
      </w:r>
      <w:r w:rsidR="00F0068E">
        <w:rPr>
          <w:lang w:val="en-GB"/>
        </w:rPr>
        <w:t xml:space="preserve"> by the cleaning module. </w:t>
      </w:r>
    </w:p>
    <w:p w14:paraId="69E93E9D" w14:textId="27E4EF7B" w:rsidR="00E374EF" w:rsidRPr="00DB5F58" w:rsidRDefault="00E374EF" w:rsidP="009D6886">
      <w:pPr>
        <w:pStyle w:val="Listenabsatz"/>
        <w:numPr>
          <w:ilvl w:val="0"/>
          <w:numId w:val="37"/>
        </w:numPr>
        <w:ind w:left="567"/>
        <w:rPr>
          <w:lang w:val="en-GB"/>
        </w:rPr>
      </w:pPr>
      <w:r>
        <w:rPr>
          <w:rStyle w:val="Fett"/>
        </w:rPr>
        <w:t>Stacking Module:</w:t>
      </w:r>
      <w:r>
        <w:t xml:space="preserve"> After the bottles are cleane</w:t>
      </w:r>
      <w:r w:rsidR="00F0068E">
        <w:t>d</w:t>
      </w:r>
      <w:r>
        <w:t xml:space="preserve">, the stacking module </w:t>
      </w:r>
      <w:r w:rsidR="00F0068E">
        <w:t xml:space="preserve">allows to </w:t>
      </w:r>
      <w:r>
        <w:t>organiz</w:t>
      </w:r>
      <w:r w:rsidR="00F0068E">
        <w:t>e</w:t>
      </w:r>
      <w:r>
        <w:t xml:space="preserve"> them into manageable stacks for easy transportation and further processing. </w:t>
      </w:r>
      <w:r w:rsidR="00F0068E">
        <w:t xml:space="preserve">This is realized with help of a cutting tool and a </w:t>
      </w:r>
      <w:r w:rsidR="004311CC">
        <w:t xml:space="preserve">metal pole which is used as a transport unit for </w:t>
      </w:r>
      <w:proofErr w:type="spellStart"/>
      <w:r w:rsidR="004311CC">
        <w:t>cutt</w:t>
      </w:r>
      <w:proofErr w:type="spellEnd"/>
      <w:r w:rsidR="004311CC">
        <w:t xml:space="preserve"> bottles.</w:t>
      </w:r>
    </w:p>
    <w:p w14:paraId="50D1B862" w14:textId="2A5D2C2E" w:rsidR="00400208" w:rsidRDefault="00400208">
      <w:pPr>
        <w:rPr>
          <w:lang w:val="en-GB"/>
        </w:rPr>
      </w:pPr>
      <w:r>
        <w:rPr>
          <w:b/>
          <w:bCs/>
          <w:noProof/>
        </w:rPr>
        <mc:AlternateContent>
          <mc:Choice Requires="wpg">
            <w:drawing>
              <wp:anchor distT="0" distB="0" distL="114300" distR="114300" simplePos="0" relativeHeight="251661343" behindDoc="0" locked="0" layoutInCell="1" allowOverlap="1" wp14:anchorId="58941938" wp14:editId="2F11928E">
                <wp:simplePos x="0" y="0"/>
                <wp:positionH relativeFrom="page">
                  <wp:align>center</wp:align>
                </wp:positionH>
                <wp:positionV relativeFrom="paragraph">
                  <wp:posOffset>1088700</wp:posOffset>
                </wp:positionV>
                <wp:extent cx="5445125" cy="4444365"/>
                <wp:effectExtent l="0" t="0" r="3175" b="0"/>
                <wp:wrapTopAndBottom/>
                <wp:docPr id="422761725" name="Gruppieren 1"/>
                <wp:cNvGraphicFramePr/>
                <a:graphic xmlns:a="http://schemas.openxmlformats.org/drawingml/2006/main">
                  <a:graphicData uri="http://schemas.microsoft.com/office/word/2010/wordprocessingGroup">
                    <wpg:wgp>
                      <wpg:cNvGrpSpPr/>
                      <wpg:grpSpPr>
                        <a:xfrm>
                          <a:off x="0" y="0"/>
                          <a:ext cx="5445125" cy="4444365"/>
                          <a:chOff x="0" y="-20253"/>
                          <a:chExt cx="5307965" cy="4333173"/>
                        </a:xfrm>
                      </wpg:grpSpPr>
                      <wpg:grpSp>
                        <wpg:cNvPr id="18" name="Gruppieren 17">
                          <a:extLst>
                            <a:ext uri="{FF2B5EF4-FFF2-40B4-BE49-F238E27FC236}">
                              <a16:creationId xmlns:a16="http://schemas.microsoft.com/office/drawing/2014/main" id="{9D46BF8B-FDA7-2EC3-3E08-252AF5F309F3}"/>
                            </a:ext>
                          </a:extLst>
                        </wpg:cNvPr>
                        <wpg:cNvGrpSpPr/>
                        <wpg:grpSpPr>
                          <a:xfrm>
                            <a:off x="0" y="-20253"/>
                            <a:ext cx="5307965" cy="3941378"/>
                            <a:chOff x="-334846" y="-230370"/>
                            <a:chExt cx="6709690" cy="4983088"/>
                          </a:xfrm>
                        </wpg:grpSpPr>
                        <pic:pic xmlns:pic="http://schemas.openxmlformats.org/drawingml/2006/picture">
                          <pic:nvPicPr>
                            <pic:cNvPr id="891838045" name="Picture 250583791" descr="Ein Bild, das Metall, Tisch, Design enthält.&#10;&#10;Automatisch generierte Beschreibung mit mittlerer Zuverlässigkeit">
                              <a:extLst>
                                <a:ext uri="{FF2B5EF4-FFF2-40B4-BE49-F238E27FC236}">
                                  <a16:creationId xmlns:a16="http://schemas.microsoft.com/office/drawing/2014/main" id="{C4FB63BF-31AF-E55A-9EB3-256A766A1A83}"/>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34846" y="67705"/>
                              <a:ext cx="6709690" cy="4685013"/>
                            </a:xfrm>
                            <a:prstGeom prst="rect">
                              <a:avLst/>
                            </a:prstGeom>
                          </pic:spPr>
                        </pic:pic>
                        <wps:wsp>
                          <wps:cNvPr id="557258845" name="Rechteck 557258845">
                            <a:extLst>
                              <a:ext uri="{FF2B5EF4-FFF2-40B4-BE49-F238E27FC236}">
                                <a16:creationId xmlns:a16="http://schemas.microsoft.com/office/drawing/2014/main" id="{6DA89A6F-B5A8-1EF8-5C1F-3E67B9E0A99E}"/>
                              </a:ext>
                            </a:extLst>
                          </wps:cNvPr>
                          <wps:cNvSpPr/>
                          <wps:spPr>
                            <a:xfrm>
                              <a:off x="4363446" y="3330837"/>
                              <a:ext cx="987907" cy="567322"/>
                            </a:xfrm>
                            <a:prstGeom prst="rect">
                              <a:avLst/>
                            </a:prstGeom>
                            <a:solidFill>
                              <a:srgbClr val="DAE8FB"/>
                            </a:solidFill>
                            <a:ln w="6350">
                              <a:solidFill>
                                <a:srgbClr val="6589BB"/>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736A088" w14:textId="77777777" w:rsidR="00BC17BD" w:rsidRPr="00400208" w:rsidRDefault="00BC17BD" w:rsidP="00BC17BD">
                                <w:pPr>
                                  <w:spacing w:after="0"/>
                                  <w:ind w:firstLine="0"/>
                                  <w:jc w:val="center"/>
                                  <w:rPr>
                                    <w:color w:val="000000" w:themeColor="text1"/>
                                    <w:kern w:val="24"/>
                                    <w:sz w:val="20"/>
                                    <w:szCs w:val="20"/>
                                    <w:lang w:val="de-DE"/>
                                  </w:rPr>
                                </w:pPr>
                                <w:proofErr w:type="spellStart"/>
                                <w:r w:rsidRPr="00400208">
                                  <w:rPr>
                                    <w:color w:val="000000" w:themeColor="text1"/>
                                    <w:kern w:val="24"/>
                                    <w:sz w:val="20"/>
                                    <w:szCs w:val="20"/>
                                    <w:lang w:val="de-DE"/>
                                  </w:rPr>
                                  <w:t>Water</w:t>
                                </w:r>
                                <w:proofErr w:type="spellEnd"/>
                              </w:p>
                              <w:p w14:paraId="250E33CB" w14:textId="1EAE7E79"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Module</w:t>
                                </w:r>
                              </w:p>
                            </w:txbxContent>
                          </wps:txbx>
                          <wps:bodyPr rtlCol="0" anchor="ctr"/>
                        </wps:wsp>
                        <wps:wsp>
                          <wps:cNvPr id="35762675" name="Rechteck 35762675">
                            <a:extLst>
                              <a:ext uri="{FF2B5EF4-FFF2-40B4-BE49-F238E27FC236}">
                                <a16:creationId xmlns:a16="http://schemas.microsoft.com/office/drawing/2014/main" id="{4A61CA03-34C4-7080-121A-D143B117940B}"/>
                              </a:ext>
                            </a:extLst>
                          </wps:cNvPr>
                          <wps:cNvSpPr/>
                          <wps:spPr>
                            <a:xfrm>
                              <a:off x="18516" y="-230370"/>
                              <a:ext cx="1013723" cy="589789"/>
                            </a:xfrm>
                            <a:prstGeom prst="rect">
                              <a:avLst/>
                            </a:prstGeom>
                            <a:solidFill>
                              <a:srgbClr val="E1D5E7"/>
                            </a:solidFill>
                            <a:ln w="6350">
                              <a:solidFill>
                                <a:srgbClr val="FF99FF"/>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A988C77" w14:textId="77777777"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 xml:space="preserve">Inflation </w:t>
                                </w:r>
                              </w:p>
                              <w:p w14:paraId="2CE5A8FF" w14:textId="562BD509"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Module</w:t>
                                </w:r>
                              </w:p>
                            </w:txbxContent>
                          </wps:txbx>
                          <wps:bodyPr rtlCol="0" anchor="ctr"/>
                        </wps:wsp>
                        <wps:wsp>
                          <wps:cNvPr id="624363644" name="Rechteck 624363644">
                            <a:extLst>
                              <a:ext uri="{FF2B5EF4-FFF2-40B4-BE49-F238E27FC236}">
                                <a16:creationId xmlns:a16="http://schemas.microsoft.com/office/drawing/2014/main" id="{12EB6F86-4954-7EC3-B082-42CBB9E80A6C}"/>
                              </a:ext>
                            </a:extLst>
                          </wps:cNvPr>
                          <wps:cNvSpPr/>
                          <wps:spPr>
                            <a:xfrm>
                              <a:off x="2005128" y="131310"/>
                              <a:ext cx="1158217" cy="634408"/>
                            </a:xfrm>
                            <a:prstGeom prst="rect">
                              <a:avLst/>
                            </a:prstGeom>
                            <a:solidFill>
                              <a:srgbClr val="D5E8D4"/>
                            </a:solidFill>
                            <a:ln w="6350">
                              <a:solidFill>
                                <a:srgbClr val="91BC78"/>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743D6CA" w14:textId="7093CBFC" w:rsidR="00BC17BD" w:rsidRPr="00400208" w:rsidRDefault="00BC17BD" w:rsidP="00BC17BD">
                                <w:pPr>
                                  <w:spacing w:after="0"/>
                                  <w:ind w:firstLine="0"/>
                                  <w:jc w:val="center"/>
                                  <w:rPr>
                                    <w:color w:val="000000" w:themeColor="text1"/>
                                    <w:kern w:val="24"/>
                                    <w:sz w:val="20"/>
                                    <w:szCs w:val="20"/>
                                    <w:lang w:val="de-DE"/>
                                  </w:rPr>
                                </w:pPr>
                                <w:proofErr w:type="spellStart"/>
                                <w:r w:rsidRPr="00400208">
                                  <w:rPr>
                                    <w:color w:val="000000" w:themeColor="text1"/>
                                    <w:kern w:val="24"/>
                                    <w:sz w:val="20"/>
                                    <w:szCs w:val="20"/>
                                    <w:lang w:val="de-DE"/>
                                  </w:rPr>
                                  <w:t>Cleaning</w:t>
                                </w:r>
                                <w:proofErr w:type="spellEnd"/>
                              </w:p>
                              <w:p w14:paraId="01910599" w14:textId="24BDFA9B"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Module</w:t>
                                </w:r>
                              </w:p>
                            </w:txbxContent>
                          </wps:txbx>
                          <wps:bodyPr rtlCol="0" anchor="ctr"/>
                        </wps:wsp>
                        <wps:wsp>
                          <wps:cNvPr id="9870246" name="Rechteck 9870246">
                            <a:extLst>
                              <a:ext uri="{FF2B5EF4-FFF2-40B4-BE49-F238E27FC236}">
                                <a16:creationId xmlns:a16="http://schemas.microsoft.com/office/drawing/2014/main" id="{841F3F4B-1126-9119-CFA7-0105BE295C69}"/>
                              </a:ext>
                            </a:extLst>
                          </wps:cNvPr>
                          <wps:cNvSpPr/>
                          <wps:spPr>
                            <a:xfrm>
                              <a:off x="4560277" y="1007678"/>
                              <a:ext cx="1079317" cy="557533"/>
                            </a:xfrm>
                            <a:prstGeom prst="rect">
                              <a:avLst/>
                            </a:prstGeom>
                            <a:solidFill>
                              <a:schemeClr val="accent4">
                                <a:lumMod val="20000"/>
                                <a:lumOff val="80000"/>
                              </a:schemeClr>
                            </a:solidFill>
                            <a:ln w="6350">
                              <a:solidFill>
                                <a:srgbClr val="807855"/>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C15AC12" w14:textId="77777777"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Stacking</w:t>
                                </w:r>
                              </w:p>
                              <w:p w14:paraId="33907295" w14:textId="53AE984D"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Module</w:t>
                                </w:r>
                              </w:p>
                            </w:txbxContent>
                          </wps:txbx>
                          <wps:bodyPr rtlCol="0" anchor="ctr"/>
                        </wps:wsp>
                      </wpg:grpSp>
                      <wps:wsp>
                        <wps:cNvPr id="1147540726" name="Textfeld 1"/>
                        <wps:cNvSpPr txBox="1"/>
                        <wps:spPr>
                          <a:xfrm>
                            <a:off x="0" y="4039870"/>
                            <a:ext cx="5307965" cy="273050"/>
                          </a:xfrm>
                          <a:prstGeom prst="rect">
                            <a:avLst/>
                          </a:prstGeom>
                          <a:solidFill>
                            <a:prstClr val="white"/>
                          </a:solidFill>
                          <a:ln>
                            <a:noFill/>
                          </a:ln>
                        </wps:spPr>
                        <wps:txbx>
                          <w:txbxContent>
                            <w:p w14:paraId="535D8337" w14:textId="18ABB3CF" w:rsidR="0042595F" w:rsidRPr="0042595F" w:rsidRDefault="0042595F" w:rsidP="0042595F">
                              <w:pPr>
                                <w:pStyle w:val="Beschriftung"/>
                                <w:rPr>
                                  <w:i w:val="0"/>
                                  <w:iCs w:val="0"/>
                                  <w:noProof/>
                                  <w:sz w:val="22"/>
                                  <w:szCs w:val="22"/>
                                </w:rPr>
                              </w:pPr>
                              <w:r w:rsidRPr="0042595F">
                                <w:rPr>
                                  <w:i w:val="0"/>
                                  <w:iCs w:val="0"/>
                                  <w:sz w:val="20"/>
                                  <w:szCs w:val="20"/>
                                </w:rPr>
                                <w:t xml:space="preserve">Figure </w:t>
                              </w:r>
                              <w:r w:rsidRPr="0042595F">
                                <w:rPr>
                                  <w:i w:val="0"/>
                                  <w:iCs w:val="0"/>
                                  <w:sz w:val="20"/>
                                  <w:szCs w:val="20"/>
                                </w:rPr>
                                <w:fldChar w:fldCharType="begin"/>
                              </w:r>
                              <w:r w:rsidRPr="0042595F">
                                <w:rPr>
                                  <w:i w:val="0"/>
                                  <w:iCs w:val="0"/>
                                  <w:sz w:val="20"/>
                                  <w:szCs w:val="20"/>
                                </w:rPr>
                                <w:instrText xml:space="preserve"> SEQ Figure \* ARABIC </w:instrText>
                              </w:r>
                              <w:r w:rsidRPr="0042595F">
                                <w:rPr>
                                  <w:i w:val="0"/>
                                  <w:iCs w:val="0"/>
                                  <w:sz w:val="20"/>
                                  <w:szCs w:val="20"/>
                                </w:rPr>
                                <w:fldChar w:fldCharType="separate"/>
                              </w:r>
                              <w:r w:rsidR="005B1036">
                                <w:rPr>
                                  <w:i w:val="0"/>
                                  <w:iCs w:val="0"/>
                                  <w:noProof/>
                                  <w:sz w:val="20"/>
                                  <w:szCs w:val="20"/>
                                </w:rPr>
                                <w:t>1</w:t>
                              </w:r>
                              <w:r w:rsidRPr="0042595F">
                                <w:rPr>
                                  <w:i w:val="0"/>
                                  <w:iCs w:val="0"/>
                                  <w:sz w:val="20"/>
                                  <w:szCs w:val="20"/>
                                </w:rPr>
                                <w:fldChar w:fldCharType="end"/>
                              </w:r>
                              <w:r w:rsidRPr="0042595F">
                                <w:rPr>
                                  <w:i w:val="0"/>
                                  <w:iCs w:val="0"/>
                                  <w:sz w:val="20"/>
                                  <w:szCs w:val="20"/>
                                </w:rPr>
                                <w:t>: Complete assembly of the pre-cleaning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41938" id="Gruppieren 1" o:spid="_x0000_s1026" style="position:absolute;left:0;text-align:left;margin-left:0;margin-top:85.7pt;width:428.75pt;height:349.95pt;z-index:251661343;mso-position-horizontal:center;mso-position-horizontal-relative:page;mso-width-relative:margin;mso-height-relative:margin" coordorigin=",-202" coordsize="53079,43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">
                <v:group id="Gruppieren 17" o:spid="_x0000_s1027" style="position:absolute;top:-202;width:53079;height:39413" coordorigin="-3348,-2303" coordsize="67096,4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583791" o:spid="_x0000_s1028" type="#_x0000_t75" alt="Ein Bild, das Metall, Tisch, Design enthält.&#10;&#10;Automatisch generierte Beschreibung mit mittlerer Zuverlässigkeit" style="position:absolute;left:-3348;top:677;width:67096;height:4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">
                    <v:imagedata r:id="rId20" o:title="Ein Bild, das Metall, Tisch, Design enthält"/>
                  </v:shape>
                  <v:rect id="Rechteck 557258845" o:spid="_x0000_s1029" style="position:absolute;left:43634;top:33308;width:9879;height:5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" fillcolor="#dae8fb" strokecolor="#6589bb" strokeweight=".5pt">
                    <v:stroke dashstyle="dash"/>
                    <v:textbox>
                      <w:txbxContent>
                        <w:p w14:paraId="2736A088" w14:textId="77777777" w:rsidR="00BC17BD" w:rsidRPr="00400208" w:rsidRDefault="00BC17BD" w:rsidP="00BC17BD">
                          <w:pPr>
                            <w:spacing w:after="0"/>
                            <w:ind w:firstLine="0"/>
                            <w:jc w:val="center"/>
                            <w:rPr>
                              <w:color w:val="000000" w:themeColor="text1"/>
                              <w:kern w:val="24"/>
                              <w:sz w:val="20"/>
                              <w:szCs w:val="20"/>
                              <w:lang w:val="de-DE"/>
                            </w:rPr>
                          </w:pPr>
                          <w:proofErr w:type="spellStart"/>
                          <w:r w:rsidRPr="00400208">
                            <w:rPr>
                              <w:color w:val="000000" w:themeColor="text1"/>
                              <w:kern w:val="24"/>
                              <w:sz w:val="20"/>
                              <w:szCs w:val="20"/>
                              <w:lang w:val="de-DE"/>
                            </w:rPr>
                            <w:t>Water</w:t>
                          </w:r>
                          <w:proofErr w:type="spellEnd"/>
                        </w:p>
                        <w:p w14:paraId="250E33CB" w14:textId="1EAE7E79"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Module</w:t>
                          </w:r>
                        </w:p>
                      </w:txbxContent>
                    </v:textbox>
                  </v:rect>
                  <v:rect id="Rechteck 35762675" o:spid="_x0000_s1030" style="position:absolute;left:185;top:-2303;width:10137;height:5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" fillcolor="#e1d5e7" strokecolor="#f9f" strokeweight=".5pt">
                    <v:stroke dashstyle="dash"/>
                    <v:textbox>
                      <w:txbxContent>
                        <w:p w14:paraId="6A988C77" w14:textId="77777777"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 xml:space="preserve">Inflation </w:t>
                          </w:r>
                        </w:p>
                        <w:p w14:paraId="2CE5A8FF" w14:textId="562BD509"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Module</w:t>
                          </w:r>
                        </w:p>
                      </w:txbxContent>
                    </v:textbox>
                  </v:rect>
                  <v:rect id="Rechteck 624363644" o:spid="_x0000_s1031" style="position:absolute;left:20051;top:1313;width:11582;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" fillcolor="#d5e8d4" strokecolor="#91bc78" strokeweight=".5pt">
                    <v:stroke dashstyle="dash"/>
                    <v:textbox>
                      <w:txbxContent>
                        <w:p w14:paraId="2743D6CA" w14:textId="7093CBFC" w:rsidR="00BC17BD" w:rsidRPr="00400208" w:rsidRDefault="00BC17BD" w:rsidP="00BC17BD">
                          <w:pPr>
                            <w:spacing w:after="0"/>
                            <w:ind w:firstLine="0"/>
                            <w:jc w:val="center"/>
                            <w:rPr>
                              <w:color w:val="000000" w:themeColor="text1"/>
                              <w:kern w:val="24"/>
                              <w:sz w:val="20"/>
                              <w:szCs w:val="20"/>
                              <w:lang w:val="de-DE"/>
                            </w:rPr>
                          </w:pPr>
                          <w:proofErr w:type="spellStart"/>
                          <w:r w:rsidRPr="00400208">
                            <w:rPr>
                              <w:color w:val="000000" w:themeColor="text1"/>
                              <w:kern w:val="24"/>
                              <w:sz w:val="20"/>
                              <w:szCs w:val="20"/>
                              <w:lang w:val="de-DE"/>
                            </w:rPr>
                            <w:t>Cleaning</w:t>
                          </w:r>
                          <w:proofErr w:type="spellEnd"/>
                        </w:p>
                        <w:p w14:paraId="01910599" w14:textId="24BDFA9B"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Module</w:t>
                          </w:r>
                        </w:p>
                      </w:txbxContent>
                    </v:textbox>
                  </v:rect>
                  <v:rect id="Rechteck 9870246" o:spid="_x0000_s1032" style="position:absolute;left:45602;top:10076;width:10793;height:5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" fillcolor="#fff2cc [663]" strokecolor="#807855" strokeweight=".5pt">
                    <v:stroke dashstyle="dash"/>
                    <v:textbox>
                      <w:txbxContent>
                        <w:p w14:paraId="6C15AC12" w14:textId="77777777"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Stacking</w:t>
                          </w:r>
                        </w:p>
                        <w:p w14:paraId="33907295" w14:textId="53AE984D" w:rsidR="00BC17BD" w:rsidRPr="00400208" w:rsidRDefault="00BC17BD" w:rsidP="00BC17BD">
                          <w:pPr>
                            <w:spacing w:after="0"/>
                            <w:ind w:firstLine="0"/>
                            <w:jc w:val="center"/>
                            <w:rPr>
                              <w:color w:val="000000" w:themeColor="text1"/>
                              <w:kern w:val="24"/>
                              <w:sz w:val="20"/>
                              <w:szCs w:val="20"/>
                              <w:lang w:val="de-DE"/>
                            </w:rPr>
                          </w:pPr>
                          <w:r w:rsidRPr="00400208">
                            <w:rPr>
                              <w:color w:val="000000" w:themeColor="text1"/>
                              <w:kern w:val="24"/>
                              <w:sz w:val="20"/>
                              <w:szCs w:val="20"/>
                              <w:lang w:val="de-DE"/>
                            </w:rPr>
                            <w:t>Module</w:t>
                          </w:r>
                        </w:p>
                      </w:txbxContent>
                    </v:textbox>
                  </v:rect>
                </v:group>
                <v:shapetype id="_x0000_t202" coordsize="21600,21600" o:spt="202" path="m,l,21600r21600,l21600,xe">
                  <v:stroke joinstyle="miter"/>
                  <v:path gradientshapeok="t" o:connecttype="rect"/>
                </v:shapetype>
                <v:shape id="Textfeld 1" o:spid="_x0000_s1033" type="#_x0000_t202" style="position:absolute;top:40398;width:5307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" stroked="f">
                  <v:textbox inset="0,0,0,0">
                    <w:txbxContent>
                      <w:p w14:paraId="535D8337" w14:textId="18ABB3CF" w:rsidR="0042595F" w:rsidRPr="0042595F" w:rsidRDefault="0042595F" w:rsidP="0042595F">
                        <w:pPr>
                          <w:pStyle w:val="Beschriftung"/>
                          <w:rPr>
                            <w:i w:val="0"/>
                            <w:iCs w:val="0"/>
                            <w:noProof/>
                            <w:sz w:val="22"/>
                            <w:szCs w:val="22"/>
                          </w:rPr>
                        </w:pPr>
                        <w:r w:rsidRPr="0042595F">
                          <w:rPr>
                            <w:i w:val="0"/>
                            <w:iCs w:val="0"/>
                            <w:sz w:val="20"/>
                            <w:szCs w:val="20"/>
                          </w:rPr>
                          <w:t xml:space="preserve">Figure </w:t>
                        </w:r>
                        <w:r w:rsidRPr="0042595F">
                          <w:rPr>
                            <w:i w:val="0"/>
                            <w:iCs w:val="0"/>
                            <w:sz w:val="20"/>
                            <w:szCs w:val="20"/>
                          </w:rPr>
                          <w:fldChar w:fldCharType="begin"/>
                        </w:r>
                        <w:r w:rsidRPr="0042595F">
                          <w:rPr>
                            <w:i w:val="0"/>
                            <w:iCs w:val="0"/>
                            <w:sz w:val="20"/>
                            <w:szCs w:val="20"/>
                          </w:rPr>
                          <w:instrText xml:space="preserve"> SEQ Figure \* ARABIC </w:instrText>
                        </w:r>
                        <w:r w:rsidRPr="0042595F">
                          <w:rPr>
                            <w:i w:val="0"/>
                            <w:iCs w:val="0"/>
                            <w:sz w:val="20"/>
                            <w:szCs w:val="20"/>
                          </w:rPr>
                          <w:fldChar w:fldCharType="separate"/>
                        </w:r>
                        <w:r w:rsidR="005B1036">
                          <w:rPr>
                            <w:i w:val="0"/>
                            <w:iCs w:val="0"/>
                            <w:noProof/>
                            <w:sz w:val="20"/>
                            <w:szCs w:val="20"/>
                          </w:rPr>
                          <w:t>1</w:t>
                        </w:r>
                        <w:r w:rsidRPr="0042595F">
                          <w:rPr>
                            <w:i w:val="0"/>
                            <w:iCs w:val="0"/>
                            <w:sz w:val="20"/>
                            <w:szCs w:val="20"/>
                          </w:rPr>
                          <w:fldChar w:fldCharType="end"/>
                        </w:r>
                        <w:r w:rsidRPr="0042595F">
                          <w:rPr>
                            <w:i w:val="0"/>
                            <w:iCs w:val="0"/>
                            <w:sz w:val="20"/>
                            <w:szCs w:val="20"/>
                          </w:rPr>
                          <w:t>: Complete assembly of the pre-cleaning station</w:t>
                        </w:r>
                      </w:p>
                    </w:txbxContent>
                  </v:textbox>
                </v:shape>
                <w10:wrap type="topAndBottom" anchorx="page"/>
              </v:group>
            </w:pict>
          </mc:Fallback>
        </mc:AlternateContent>
      </w:r>
      <w:r>
        <w:rPr>
          <w:lang w:val="en-GB"/>
        </w:rPr>
        <w:br w:type="page"/>
      </w:r>
    </w:p>
    <w:p w14:paraId="4343A2FD" w14:textId="6B35A432" w:rsidR="00400208" w:rsidRDefault="00EA2E07">
      <w:pPr>
        <w:rPr>
          <w:lang w:val="en-GB"/>
        </w:rPr>
      </w:pPr>
      <w:r w:rsidRPr="00FB6077">
        <w:rPr>
          <w:noProof/>
          <w:color w:val="2F5496" w:themeColor="accent1" w:themeShade="BF"/>
          <w:lang w:val="en-GB"/>
        </w:rPr>
        <w:lastRenderedPageBreak/>
        <mc:AlternateContent>
          <mc:Choice Requires="wpg">
            <w:drawing>
              <wp:anchor distT="0" distB="0" distL="114300" distR="114300" simplePos="0" relativeHeight="251663391" behindDoc="0" locked="0" layoutInCell="1" allowOverlap="1" wp14:anchorId="35648BC6" wp14:editId="503014CC">
                <wp:simplePos x="0" y="0"/>
                <wp:positionH relativeFrom="margin">
                  <wp:align>center</wp:align>
                </wp:positionH>
                <wp:positionV relativeFrom="paragraph">
                  <wp:posOffset>310352</wp:posOffset>
                </wp:positionV>
                <wp:extent cx="4680000" cy="4012465"/>
                <wp:effectExtent l="0" t="0" r="6350" b="7620"/>
                <wp:wrapTopAndBottom/>
                <wp:docPr id="555230250" name="Group 14534853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0000" cy="4012465"/>
                          <a:chOff x="0" y="0"/>
                          <a:chExt cx="5399405" cy="4630420"/>
                        </a:xfrm>
                      </wpg:grpSpPr>
                      <wps:wsp>
                        <wps:cNvPr id="30646626" name="Text Box 8946001"/>
                        <wps:cNvSpPr txBox="1"/>
                        <wps:spPr>
                          <a:xfrm>
                            <a:off x="0" y="4371975"/>
                            <a:ext cx="5399405" cy="258445"/>
                          </a:xfrm>
                          <a:prstGeom prst="rect">
                            <a:avLst/>
                          </a:prstGeom>
                          <a:solidFill>
                            <a:prstClr val="white"/>
                          </a:solidFill>
                          <a:ln>
                            <a:noFill/>
                          </a:ln>
                        </wps:spPr>
                        <wps:txbx>
                          <w:txbxContent>
                            <w:p w14:paraId="122E4B85" w14:textId="55F5EE65" w:rsidR="00A304BF" w:rsidRPr="001B2106" w:rsidRDefault="00A304BF" w:rsidP="00A304BF">
                              <w:pPr>
                                <w:pStyle w:val="Beschriftung"/>
                                <w:ind w:firstLine="0"/>
                                <w:rPr>
                                  <w:noProof/>
                                </w:rPr>
                              </w:pPr>
                              <w:r>
                                <w:t xml:space="preserve">Figure </w:t>
                              </w:r>
                              <w:r w:rsidR="00EA2E07">
                                <w:t>2</w:t>
                              </w:r>
                              <w:r>
                                <w:t xml:space="preserve">: </w:t>
                              </w:r>
                              <w:r w:rsidRPr="009F28AB">
                                <w:t xml:space="preserve">Complete </w:t>
                              </w:r>
                              <w:r w:rsidR="00864E4F">
                                <w:t>a</w:t>
                              </w:r>
                              <w:r w:rsidRPr="009F28AB">
                                <w:t>ssembly of the prototype. All components are included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57455964" name="Picture 821414790" descr="Ein Bild, das Abfallcontainer, Gelände, Gebäude, Wand enthält.&#10;&#10;Automatisch generierte Beschreibung"/>
                          <pic:cNvPicPr>
                            <a:picLocks noChangeAspect="1"/>
                          </pic:cNvPicPr>
                        </pic:nvPicPr>
                        <pic:blipFill rotWithShape="1">
                          <a:blip r:embed="rId21" cstate="print">
                            <a:extLst>
                              <a:ext uri="{28A0092B-C50C-407E-A947-70E740481C1C}">
                                <a14:useLocalDpi xmlns:a14="http://schemas.microsoft.com/office/drawing/2010/main" val="0"/>
                              </a:ext>
                            </a:extLst>
                          </a:blip>
                          <a:srcRect l="7877" t="7090" r="13744" b="10988"/>
                          <a:stretch/>
                        </pic:blipFill>
                        <pic:spPr bwMode="auto">
                          <a:xfrm>
                            <a:off x="0" y="0"/>
                            <a:ext cx="5399405" cy="42329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648BC6" id="Group 1453485324" o:spid="_x0000_s1034" style="position:absolute;left:0;text-align:left;margin-left:0;margin-top:24.45pt;width:368.5pt;height:315.95pt;z-index:251663391;mso-position-horizontal:center;mso-position-horizontal-relative:margin;mso-width-relative:margin;mso-height-relative:margin" coordsize="53994,463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">
                <o:lock v:ext="edit" aspectratio="t"/>
                <v:shape id="Text Box 8946001" o:spid="_x0000_s1035" type="#_x0000_t202" style="position:absolute;top:43719;width:539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" stroked="f">
                  <v:textbox inset="0,0,0,0">
                    <w:txbxContent>
                      <w:p w14:paraId="122E4B85" w14:textId="55F5EE65" w:rsidR="00A304BF" w:rsidRPr="001B2106" w:rsidRDefault="00A304BF" w:rsidP="00A304BF">
                        <w:pPr>
                          <w:pStyle w:val="Beschriftung"/>
                          <w:ind w:firstLine="0"/>
                          <w:rPr>
                            <w:noProof/>
                          </w:rPr>
                        </w:pPr>
                        <w:r>
                          <w:t xml:space="preserve">Figure </w:t>
                        </w:r>
                        <w:r w:rsidR="00EA2E07">
                          <w:t>2</w:t>
                        </w:r>
                        <w:r>
                          <w:t xml:space="preserve">: </w:t>
                        </w:r>
                        <w:r w:rsidRPr="009F28AB">
                          <w:t xml:space="preserve">Complete </w:t>
                        </w:r>
                        <w:r w:rsidR="00864E4F">
                          <w:t>a</w:t>
                        </w:r>
                        <w:r w:rsidRPr="009F28AB">
                          <w:t>ssembly of the prototype. All components are included</w:t>
                        </w:r>
                        <w:r>
                          <w:t>.</w:t>
                        </w:r>
                      </w:p>
                    </w:txbxContent>
                  </v:textbox>
                </v:shape>
                <v:shape id="Picture 821414790" o:spid="_x0000_s1036" type="#_x0000_t75" alt="Ein Bild, das Abfallcontainer, Gelände, Gebäude, Wand enthält.&#10;&#10;Automatisch generierte Beschreibung" style="position:absolute;width:53994;height:4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">
                  <v:imagedata r:id="rId22" o:title="Ein Bild, das Abfallcontainer, Gelände, Gebäude, Wand enthält" croptop="4647f" cropbottom="7201f" cropleft="5162f" cropright="9007f"/>
                </v:shape>
                <w10:wrap type="topAndBottom" anchorx="margin"/>
              </v:group>
            </w:pict>
          </mc:Fallback>
        </mc:AlternateContent>
      </w:r>
    </w:p>
    <w:p w14:paraId="2E8CE7E1" w14:textId="03E8F932" w:rsidR="00A304BF" w:rsidRDefault="00EA2E07">
      <w:pPr>
        <w:rPr>
          <w:rFonts w:eastAsiaTheme="majorEastAsia"/>
          <w:color w:val="000000" w:themeColor="text1"/>
          <w:sz w:val="36"/>
          <w:szCs w:val="36"/>
          <w:lang w:val="en-GB"/>
        </w:rPr>
      </w:pPr>
      <w:r w:rsidRPr="00900632">
        <w:rPr>
          <w:noProof/>
          <w:lang w:val="en-GB"/>
        </w:rPr>
        <mc:AlternateContent>
          <mc:Choice Requires="wpg">
            <w:drawing>
              <wp:anchor distT="0" distB="144145" distL="114300" distR="114300" simplePos="0" relativeHeight="251655182" behindDoc="0" locked="0" layoutInCell="1" allowOverlap="1" wp14:anchorId="2B5A4136" wp14:editId="67331DF8">
                <wp:simplePos x="0" y="0"/>
                <wp:positionH relativeFrom="margin">
                  <wp:align>center</wp:align>
                </wp:positionH>
                <wp:positionV relativeFrom="paragraph">
                  <wp:posOffset>4609332</wp:posOffset>
                </wp:positionV>
                <wp:extent cx="4680000" cy="3917713"/>
                <wp:effectExtent l="0" t="0" r="6350" b="6985"/>
                <wp:wrapTopAndBottom/>
                <wp:docPr id="1922338232" name="Group 1922338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0000" cy="3917713"/>
                          <a:chOff x="0" y="201930"/>
                          <a:chExt cx="5398810" cy="4522326"/>
                        </a:xfrm>
                      </wpg:grpSpPr>
                      <pic:pic xmlns:pic="http://schemas.openxmlformats.org/drawingml/2006/picture">
                        <pic:nvPicPr>
                          <pic:cNvPr id="1959330761" name="Grafik 1" descr="Ein Bild, das Gelände, Abfallcontainer, Mobiliar, Metall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2" t="4986" r="13" b="4"/>
                          <a:stretch/>
                        </pic:blipFill>
                        <pic:spPr>
                          <a:xfrm>
                            <a:off x="0" y="201930"/>
                            <a:ext cx="5398810" cy="3847320"/>
                          </a:xfrm>
                          <a:prstGeom prst="rect">
                            <a:avLst/>
                          </a:prstGeom>
                        </pic:spPr>
                      </pic:pic>
                      <wps:wsp>
                        <wps:cNvPr id="2136880075" name="Textfeld 1"/>
                        <wps:cNvSpPr txBox="1"/>
                        <wps:spPr>
                          <a:xfrm>
                            <a:off x="0" y="4202791"/>
                            <a:ext cx="5398810" cy="521465"/>
                          </a:xfrm>
                          <a:prstGeom prst="rect">
                            <a:avLst/>
                          </a:prstGeom>
                          <a:solidFill>
                            <a:prstClr val="white"/>
                          </a:solidFill>
                          <a:ln>
                            <a:noFill/>
                          </a:ln>
                        </wps:spPr>
                        <wps:txbx>
                          <w:txbxContent>
                            <w:p w14:paraId="5CB907D0" w14:textId="3EBDAECF" w:rsidR="00B40F37" w:rsidRPr="00616A01" w:rsidRDefault="00B40F37" w:rsidP="002A3DAA">
                              <w:pPr>
                                <w:pStyle w:val="Beschriftung"/>
                                <w:ind w:firstLine="0"/>
                                <w:rPr>
                                  <w:noProof/>
                                </w:rPr>
                              </w:pPr>
                              <w:bookmarkStart w:id="7" w:name="_Ref155593434"/>
                              <w:r>
                                <w:t xml:space="preserve">Figure </w:t>
                              </w:r>
                              <w:bookmarkEnd w:id="7"/>
                              <w:r w:rsidR="00EA2E07">
                                <w:t>3</w:t>
                              </w:r>
                              <w:r>
                                <w:t>: Front view of the inflation and cleaning module</w:t>
                              </w:r>
                              <w:r w:rsidR="00A304BF">
                                <w:t>s</w:t>
                              </w:r>
                              <w:r>
                                <w:t xml:space="preserve"> as installed</w:t>
                              </w:r>
                              <w:r w:rsidR="00A304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A4136" id="Group 1922338232" o:spid="_x0000_s1037" style="position:absolute;left:0;text-align:left;margin-left:0;margin-top:362.95pt;width:368.5pt;height:308.5pt;z-index:251655182;mso-wrap-distance-bottom:11.35pt;mso-position-horizontal:center;mso-position-horizontal-relative:margin;mso-width-relative:margin;mso-height-relative:margin" coordorigin=",2019" coordsize="53988,45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">
                <o:lock v:ext="edit" aspectratio="t"/>
                <v:shape id="Grafik 1" o:spid="_x0000_s1038" type="#_x0000_t75" alt="Ein Bild, das Gelände, Abfallcontainer, Mobiliar, Metall enthält.&#10;&#10;Automatisch generierte Beschreibung" style="position:absolute;top:2019;width:53988;height:3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">
                  <v:imagedata r:id="rId24" o:title="Ein Bild, das Gelände, Abfallcontainer, Mobiliar, Metall enthält" croptop="3268f" cropbottom="3f" cropleft="-1f" cropright="9f"/>
                </v:shape>
                <v:shape id="Textfeld 1" o:spid="_x0000_s1039" type="#_x0000_t202" style="position:absolute;top:42027;width:53988;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" stroked="f">
                  <v:textbox inset="0,0,0,0">
                    <w:txbxContent>
                      <w:p w14:paraId="5CB907D0" w14:textId="3EBDAECF" w:rsidR="00B40F37" w:rsidRPr="00616A01" w:rsidRDefault="00B40F37" w:rsidP="002A3DAA">
                        <w:pPr>
                          <w:pStyle w:val="Beschriftung"/>
                          <w:ind w:firstLine="0"/>
                          <w:rPr>
                            <w:noProof/>
                          </w:rPr>
                        </w:pPr>
                        <w:bookmarkStart w:id="8" w:name="_Ref155593434"/>
                        <w:r>
                          <w:t xml:space="preserve">Figure </w:t>
                        </w:r>
                        <w:bookmarkEnd w:id="8"/>
                        <w:r w:rsidR="00EA2E07">
                          <w:t>3</w:t>
                        </w:r>
                        <w:r>
                          <w:t>: Front view of the inflation and cleaning module</w:t>
                        </w:r>
                        <w:r w:rsidR="00A304BF">
                          <w:t>s</w:t>
                        </w:r>
                        <w:r>
                          <w:t xml:space="preserve"> as installed</w:t>
                        </w:r>
                        <w:r w:rsidR="00A304BF">
                          <w:t>.</w:t>
                        </w:r>
                      </w:p>
                    </w:txbxContent>
                  </v:textbox>
                </v:shape>
                <w10:wrap type="topAndBottom" anchorx="margin"/>
              </v:group>
            </w:pict>
          </mc:Fallback>
        </mc:AlternateContent>
      </w:r>
      <w:r w:rsidR="00A304BF">
        <w:rPr>
          <w:lang w:val="en-GB"/>
        </w:rPr>
        <w:br w:type="page"/>
      </w:r>
    </w:p>
    <w:p w14:paraId="74C1C246" w14:textId="473B4CAD" w:rsidR="00E9308D" w:rsidRDefault="00F43DF4" w:rsidP="00F43DF4">
      <w:pPr>
        <w:pStyle w:val="berschrift1"/>
        <w:rPr>
          <w:lang w:val="en-GB"/>
        </w:rPr>
      </w:pPr>
      <w:r w:rsidRPr="00F43DF4">
        <w:rPr>
          <w:lang w:val="en-GB"/>
        </w:rPr>
        <w:lastRenderedPageBreak/>
        <w:t xml:space="preserve"> </w:t>
      </w:r>
      <w:bookmarkStart w:id="8" w:name="_Toc162458455"/>
      <w:r w:rsidR="00E9308D">
        <w:rPr>
          <w:lang w:val="en-GB"/>
        </w:rPr>
        <w:t>Part List</w:t>
      </w:r>
      <w:bookmarkEnd w:id="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
        <w:gridCol w:w="540"/>
        <w:gridCol w:w="1417"/>
        <w:gridCol w:w="1984"/>
        <w:gridCol w:w="626"/>
        <w:gridCol w:w="1757"/>
        <w:gridCol w:w="827"/>
      </w:tblGrid>
      <w:tr w:rsidR="00776604" w:rsidRPr="00776604" w14:paraId="52B6B184" w14:textId="77777777" w:rsidTr="00996D76">
        <w:trPr>
          <w:trHeight w:val="624"/>
        </w:trPr>
        <w:tc>
          <w:tcPr>
            <w:tcW w:w="1011" w:type="dxa"/>
            <w:tcBorders>
              <w:top w:val="single" w:sz="4" w:space="0" w:color="auto"/>
              <w:bottom w:val="single" w:sz="4" w:space="0" w:color="auto"/>
            </w:tcBorders>
            <w:noWrap/>
            <w:vAlign w:val="center"/>
            <w:hideMark/>
          </w:tcPr>
          <w:p w14:paraId="1515C6DB" w14:textId="77777777" w:rsidR="00776604" w:rsidRPr="00776604" w:rsidRDefault="00776604" w:rsidP="004B4A9B">
            <w:pPr>
              <w:spacing w:before="40"/>
              <w:ind w:firstLine="0"/>
              <w:jc w:val="left"/>
              <w:rPr>
                <w:b/>
                <w:bCs/>
                <w:color w:val="000000"/>
                <w:lang w:val="de-CH"/>
              </w:rPr>
            </w:pPr>
            <w:r w:rsidRPr="00776604">
              <w:rPr>
                <w:b/>
                <w:bCs/>
                <w:color w:val="000000"/>
                <w:lang w:val="de-CH"/>
              </w:rPr>
              <w:t>Module</w:t>
            </w:r>
          </w:p>
        </w:tc>
        <w:tc>
          <w:tcPr>
            <w:tcW w:w="540" w:type="dxa"/>
            <w:tcBorders>
              <w:top w:val="single" w:sz="4" w:space="0" w:color="auto"/>
              <w:bottom w:val="single" w:sz="4" w:space="0" w:color="auto"/>
            </w:tcBorders>
            <w:noWrap/>
            <w:vAlign w:val="center"/>
            <w:hideMark/>
          </w:tcPr>
          <w:p w14:paraId="7F7A75F4" w14:textId="77777777" w:rsidR="00776604" w:rsidRPr="00776604" w:rsidRDefault="00776604" w:rsidP="004B4A9B">
            <w:pPr>
              <w:spacing w:before="40"/>
              <w:ind w:firstLine="0"/>
              <w:jc w:val="center"/>
              <w:rPr>
                <w:b/>
                <w:bCs/>
                <w:color w:val="000000"/>
                <w:lang w:val="de-CH"/>
              </w:rPr>
            </w:pPr>
            <w:proofErr w:type="spellStart"/>
            <w:r w:rsidRPr="00776604">
              <w:rPr>
                <w:b/>
                <w:bCs/>
                <w:color w:val="000000"/>
                <w:lang w:val="de-CH"/>
              </w:rPr>
              <w:t>No</w:t>
            </w:r>
            <w:proofErr w:type="spellEnd"/>
            <w:r w:rsidRPr="00776604">
              <w:rPr>
                <w:b/>
                <w:bCs/>
                <w:color w:val="000000"/>
                <w:lang w:val="de-CH"/>
              </w:rPr>
              <w:t>.</w:t>
            </w:r>
          </w:p>
        </w:tc>
        <w:tc>
          <w:tcPr>
            <w:tcW w:w="1417" w:type="dxa"/>
            <w:tcBorders>
              <w:top w:val="single" w:sz="4" w:space="0" w:color="auto"/>
              <w:bottom w:val="single" w:sz="4" w:space="0" w:color="auto"/>
            </w:tcBorders>
            <w:noWrap/>
            <w:vAlign w:val="center"/>
            <w:hideMark/>
          </w:tcPr>
          <w:p w14:paraId="180C0CE7" w14:textId="77777777" w:rsidR="00776604" w:rsidRPr="00776604" w:rsidRDefault="00776604" w:rsidP="004B4A9B">
            <w:pPr>
              <w:spacing w:before="40"/>
              <w:ind w:firstLine="0"/>
              <w:jc w:val="center"/>
              <w:rPr>
                <w:b/>
                <w:bCs/>
                <w:color w:val="000000"/>
                <w:lang w:val="de-CH"/>
              </w:rPr>
            </w:pPr>
            <w:r w:rsidRPr="00776604">
              <w:rPr>
                <w:b/>
                <w:bCs/>
                <w:color w:val="000000"/>
                <w:lang w:val="de-CH"/>
              </w:rPr>
              <w:t>Item</w:t>
            </w:r>
          </w:p>
        </w:tc>
        <w:tc>
          <w:tcPr>
            <w:tcW w:w="1984" w:type="dxa"/>
            <w:tcBorders>
              <w:top w:val="single" w:sz="4" w:space="0" w:color="auto"/>
              <w:bottom w:val="single" w:sz="4" w:space="0" w:color="auto"/>
            </w:tcBorders>
            <w:noWrap/>
            <w:vAlign w:val="center"/>
            <w:hideMark/>
          </w:tcPr>
          <w:p w14:paraId="2157A5C1" w14:textId="28BA24FB" w:rsidR="00776604" w:rsidRPr="00776604" w:rsidRDefault="00776604" w:rsidP="004B4A9B">
            <w:pPr>
              <w:spacing w:before="40"/>
              <w:ind w:firstLine="0"/>
              <w:jc w:val="left"/>
              <w:rPr>
                <w:b/>
                <w:bCs/>
                <w:color w:val="000000"/>
                <w:lang w:val="de-CH"/>
              </w:rPr>
            </w:pPr>
            <w:proofErr w:type="spellStart"/>
            <w:r w:rsidRPr="00776604">
              <w:rPr>
                <w:b/>
                <w:bCs/>
                <w:color w:val="000000"/>
                <w:lang w:val="de-CH"/>
              </w:rPr>
              <w:t>Specs</w:t>
            </w:r>
            <w:proofErr w:type="spellEnd"/>
          </w:p>
        </w:tc>
        <w:tc>
          <w:tcPr>
            <w:tcW w:w="626" w:type="dxa"/>
            <w:tcBorders>
              <w:top w:val="single" w:sz="4" w:space="0" w:color="auto"/>
              <w:bottom w:val="single" w:sz="4" w:space="0" w:color="auto"/>
            </w:tcBorders>
            <w:noWrap/>
            <w:vAlign w:val="center"/>
            <w:hideMark/>
          </w:tcPr>
          <w:p w14:paraId="3A7E9A8E" w14:textId="483A9F9E" w:rsidR="00776604" w:rsidRPr="00776604" w:rsidRDefault="00776604" w:rsidP="0071229E">
            <w:pPr>
              <w:spacing w:before="40"/>
              <w:ind w:firstLine="0"/>
              <w:jc w:val="left"/>
              <w:rPr>
                <w:b/>
                <w:bCs/>
                <w:color w:val="000000"/>
                <w:lang w:val="de-CH"/>
              </w:rPr>
            </w:pPr>
            <w:proofErr w:type="spellStart"/>
            <w:r w:rsidRPr="00776604">
              <w:rPr>
                <w:b/>
                <w:bCs/>
                <w:color w:val="000000"/>
                <w:lang w:val="de-CH"/>
              </w:rPr>
              <w:t>Qty</w:t>
            </w:r>
            <w:proofErr w:type="spellEnd"/>
            <w:r w:rsidRPr="00776604">
              <w:rPr>
                <w:b/>
                <w:bCs/>
                <w:color w:val="000000"/>
                <w:lang w:val="de-CH"/>
              </w:rPr>
              <w:t>.</w:t>
            </w:r>
          </w:p>
        </w:tc>
        <w:tc>
          <w:tcPr>
            <w:tcW w:w="1757" w:type="dxa"/>
            <w:tcBorders>
              <w:top w:val="single" w:sz="4" w:space="0" w:color="auto"/>
              <w:bottom w:val="single" w:sz="4" w:space="0" w:color="auto"/>
            </w:tcBorders>
            <w:noWrap/>
            <w:vAlign w:val="center"/>
            <w:hideMark/>
          </w:tcPr>
          <w:p w14:paraId="25FC1154" w14:textId="77777777" w:rsidR="00776604" w:rsidRPr="00776604" w:rsidRDefault="00776604" w:rsidP="0071229E">
            <w:pPr>
              <w:spacing w:before="40"/>
              <w:ind w:firstLine="0"/>
              <w:jc w:val="left"/>
              <w:rPr>
                <w:b/>
                <w:bCs/>
                <w:color w:val="000000"/>
                <w:lang w:val="de-CH"/>
              </w:rPr>
            </w:pPr>
            <w:r w:rsidRPr="00776604">
              <w:rPr>
                <w:b/>
                <w:bCs/>
                <w:color w:val="000000"/>
                <w:lang w:val="de-CH"/>
              </w:rPr>
              <w:t>Source</w:t>
            </w:r>
          </w:p>
        </w:tc>
        <w:tc>
          <w:tcPr>
            <w:tcW w:w="827" w:type="dxa"/>
            <w:tcBorders>
              <w:top w:val="single" w:sz="4" w:space="0" w:color="auto"/>
              <w:bottom w:val="single" w:sz="4" w:space="0" w:color="auto"/>
            </w:tcBorders>
            <w:noWrap/>
            <w:hideMark/>
          </w:tcPr>
          <w:p w14:paraId="523191E4" w14:textId="05A0AF51" w:rsidR="00776604" w:rsidRPr="00776604" w:rsidRDefault="00776604" w:rsidP="004B4A9B">
            <w:pPr>
              <w:spacing w:before="40"/>
              <w:ind w:firstLine="0"/>
              <w:jc w:val="center"/>
              <w:rPr>
                <w:b/>
                <w:bCs/>
                <w:color w:val="000000"/>
              </w:rPr>
            </w:pPr>
            <w:r w:rsidRPr="00776604">
              <w:rPr>
                <w:b/>
                <w:bCs/>
                <w:color w:val="000000"/>
              </w:rPr>
              <w:t>Price (CHF)</w:t>
            </w:r>
          </w:p>
        </w:tc>
      </w:tr>
      <w:tr w:rsidR="00776604" w:rsidRPr="00776604" w14:paraId="6191FD5F" w14:textId="77777777" w:rsidTr="00996D76">
        <w:trPr>
          <w:trHeight w:val="300"/>
        </w:trPr>
        <w:tc>
          <w:tcPr>
            <w:tcW w:w="1011" w:type="dxa"/>
            <w:tcBorders>
              <w:top w:val="single" w:sz="4" w:space="0" w:color="auto"/>
              <w:bottom w:val="single" w:sz="4" w:space="0" w:color="auto"/>
            </w:tcBorders>
            <w:noWrap/>
            <w:hideMark/>
          </w:tcPr>
          <w:p w14:paraId="45C4FF0D" w14:textId="77777777" w:rsidR="00776604" w:rsidRPr="00776604" w:rsidRDefault="00776604" w:rsidP="00996D76">
            <w:pPr>
              <w:spacing w:before="120" w:after="240"/>
              <w:ind w:firstLine="0"/>
              <w:jc w:val="left"/>
              <w:rPr>
                <w:color w:val="000000"/>
                <w:lang w:val="de-CH"/>
              </w:rPr>
            </w:pPr>
            <w:proofErr w:type="spellStart"/>
            <w:r w:rsidRPr="00776604">
              <w:rPr>
                <w:color w:val="000000"/>
                <w:lang w:val="de-CH"/>
              </w:rPr>
              <w:t>Workbench</w:t>
            </w:r>
            <w:proofErr w:type="spellEnd"/>
          </w:p>
        </w:tc>
        <w:tc>
          <w:tcPr>
            <w:tcW w:w="540" w:type="dxa"/>
            <w:tcBorders>
              <w:top w:val="single" w:sz="4" w:space="0" w:color="auto"/>
              <w:bottom w:val="single" w:sz="4" w:space="0" w:color="auto"/>
            </w:tcBorders>
            <w:noWrap/>
            <w:hideMark/>
          </w:tcPr>
          <w:p w14:paraId="3179775B" w14:textId="77777777" w:rsidR="00776604" w:rsidRPr="00776604" w:rsidRDefault="00776604" w:rsidP="00996D76">
            <w:pPr>
              <w:spacing w:before="120"/>
              <w:ind w:firstLine="0"/>
              <w:jc w:val="left"/>
              <w:rPr>
                <w:color w:val="000000"/>
                <w:lang w:val="de-CH"/>
              </w:rPr>
            </w:pPr>
            <w:r w:rsidRPr="00776604">
              <w:rPr>
                <w:color w:val="000000"/>
                <w:lang w:val="de-CH"/>
              </w:rPr>
              <w:t>1</w:t>
            </w:r>
          </w:p>
        </w:tc>
        <w:tc>
          <w:tcPr>
            <w:tcW w:w="1417" w:type="dxa"/>
            <w:tcBorders>
              <w:top w:val="single" w:sz="4" w:space="0" w:color="auto"/>
              <w:bottom w:val="single" w:sz="4" w:space="0" w:color="auto"/>
            </w:tcBorders>
            <w:noWrap/>
            <w:hideMark/>
          </w:tcPr>
          <w:p w14:paraId="1BE4AB89" w14:textId="00727A17" w:rsidR="00776604" w:rsidRPr="00776604" w:rsidRDefault="00776604" w:rsidP="00996D76">
            <w:pPr>
              <w:spacing w:before="120"/>
              <w:ind w:firstLine="0"/>
              <w:jc w:val="left"/>
              <w:rPr>
                <w:color w:val="000000"/>
                <w:lang w:val="de-CH"/>
              </w:rPr>
            </w:pPr>
            <w:r w:rsidRPr="00776604">
              <w:rPr>
                <w:color w:val="000000"/>
                <w:lang w:val="de-CH"/>
              </w:rPr>
              <w:t>Square Tube</w:t>
            </w:r>
          </w:p>
        </w:tc>
        <w:tc>
          <w:tcPr>
            <w:tcW w:w="1984" w:type="dxa"/>
            <w:tcBorders>
              <w:top w:val="single" w:sz="4" w:space="0" w:color="auto"/>
              <w:bottom w:val="single" w:sz="4" w:space="0" w:color="auto"/>
            </w:tcBorders>
            <w:noWrap/>
            <w:hideMark/>
          </w:tcPr>
          <w:p w14:paraId="2E957991" w14:textId="77777777" w:rsidR="00776604" w:rsidRPr="00776604" w:rsidRDefault="00776604" w:rsidP="00996D76">
            <w:pPr>
              <w:spacing w:before="120"/>
              <w:ind w:firstLine="0"/>
              <w:jc w:val="left"/>
              <w:rPr>
                <w:color w:val="000000"/>
              </w:rPr>
            </w:pPr>
            <w:r w:rsidRPr="00776604">
              <w:rPr>
                <w:color w:val="000000"/>
              </w:rPr>
              <w:t>L x W x H: 20m x 25mm x 25mm</w:t>
            </w:r>
          </w:p>
        </w:tc>
        <w:tc>
          <w:tcPr>
            <w:tcW w:w="626" w:type="dxa"/>
            <w:tcBorders>
              <w:top w:val="single" w:sz="4" w:space="0" w:color="auto"/>
              <w:bottom w:val="single" w:sz="4" w:space="0" w:color="auto"/>
            </w:tcBorders>
            <w:noWrap/>
            <w:hideMark/>
          </w:tcPr>
          <w:p w14:paraId="37657E80" w14:textId="77777777" w:rsidR="00776604" w:rsidRPr="00776604" w:rsidRDefault="00776604" w:rsidP="00996D76">
            <w:pPr>
              <w:spacing w:before="120"/>
              <w:ind w:firstLine="0"/>
              <w:jc w:val="left"/>
              <w:rPr>
                <w:color w:val="000000"/>
                <w:lang w:val="de-CH"/>
              </w:rPr>
            </w:pPr>
            <w:r w:rsidRPr="00776604">
              <w:rPr>
                <w:color w:val="000000"/>
                <w:lang w:val="de-CH"/>
              </w:rPr>
              <w:t>1</w:t>
            </w:r>
          </w:p>
        </w:tc>
        <w:tc>
          <w:tcPr>
            <w:tcW w:w="1757" w:type="dxa"/>
            <w:tcBorders>
              <w:top w:val="single" w:sz="4" w:space="0" w:color="auto"/>
              <w:bottom w:val="single" w:sz="4" w:space="0" w:color="auto"/>
            </w:tcBorders>
            <w:noWrap/>
            <w:hideMark/>
          </w:tcPr>
          <w:p w14:paraId="4BB2D1A3" w14:textId="77777777" w:rsidR="00776604" w:rsidRPr="00776604" w:rsidRDefault="00776604" w:rsidP="00996D76">
            <w:pPr>
              <w:spacing w:before="120"/>
              <w:ind w:firstLine="0"/>
              <w:jc w:val="left"/>
              <w:rPr>
                <w:color w:val="000000"/>
                <w:lang w:val="de-CH"/>
              </w:rPr>
            </w:pPr>
            <w:r w:rsidRPr="00776604">
              <w:rPr>
                <w:color w:val="000000"/>
                <w:lang w:val="de-CH"/>
              </w:rPr>
              <w:t>*incl. in 41</w:t>
            </w:r>
          </w:p>
        </w:tc>
        <w:tc>
          <w:tcPr>
            <w:tcW w:w="827" w:type="dxa"/>
            <w:tcBorders>
              <w:top w:val="single" w:sz="4" w:space="0" w:color="auto"/>
              <w:bottom w:val="single" w:sz="4" w:space="0" w:color="auto"/>
            </w:tcBorders>
            <w:noWrap/>
            <w:hideMark/>
          </w:tcPr>
          <w:p w14:paraId="26212B97" w14:textId="77777777" w:rsidR="00776604" w:rsidRPr="00776604" w:rsidRDefault="00776604" w:rsidP="00996D76">
            <w:pPr>
              <w:spacing w:before="120"/>
              <w:ind w:firstLine="0"/>
              <w:jc w:val="center"/>
              <w:rPr>
                <w:color w:val="000000"/>
                <w:lang w:val="de-CH"/>
              </w:rPr>
            </w:pPr>
          </w:p>
        </w:tc>
      </w:tr>
      <w:tr w:rsidR="00776604" w:rsidRPr="00776604" w14:paraId="1451CDCB" w14:textId="77777777" w:rsidTr="00996D76">
        <w:trPr>
          <w:trHeight w:val="300"/>
        </w:trPr>
        <w:tc>
          <w:tcPr>
            <w:tcW w:w="1011" w:type="dxa"/>
            <w:tcBorders>
              <w:top w:val="single" w:sz="4" w:space="0" w:color="auto"/>
            </w:tcBorders>
            <w:noWrap/>
            <w:hideMark/>
          </w:tcPr>
          <w:p w14:paraId="38B20439" w14:textId="77777777" w:rsidR="00776604" w:rsidRPr="00776604" w:rsidRDefault="00776604" w:rsidP="00996D76">
            <w:pPr>
              <w:spacing w:before="120"/>
              <w:ind w:firstLine="0"/>
              <w:jc w:val="left"/>
              <w:rPr>
                <w:color w:val="000000"/>
                <w:lang w:val="de-CH"/>
              </w:rPr>
            </w:pPr>
            <w:r w:rsidRPr="00776604">
              <w:rPr>
                <w:color w:val="000000"/>
                <w:lang w:val="de-CH"/>
              </w:rPr>
              <w:t>Inflation</w:t>
            </w:r>
          </w:p>
        </w:tc>
        <w:tc>
          <w:tcPr>
            <w:tcW w:w="540" w:type="dxa"/>
            <w:tcBorders>
              <w:top w:val="single" w:sz="4" w:space="0" w:color="auto"/>
            </w:tcBorders>
            <w:noWrap/>
            <w:hideMark/>
          </w:tcPr>
          <w:p w14:paraId="2058C8F7" w14:textId="77777777" w:rsidR="00776604" w:rsidRPr="00776604" w:rsidRDefault="00776604" w:rsidP="00996D76">
            <w:pPr>
              <w:spacing w:before="120"/>
              <w:ind w:firstLine="0"/>
              <w:jc w:val="left"/>
              <w:rPr>
                <w:color w:val="000000"/>
                <w:lang w:val="de-CH"/>
              </w:rPr>
            </w:pPr>
            <w:r w:rsidRPr="00776604">
              <w:rPr>
                <w:color w:val="000000"/>
                <w:lang w:val="de-CH"/>
              </w:rPr>
              <w:t>2</w:t>
            </w:r>
          </w:p>
        </w:tc>
        <w:tc>
          <w:tcPr>
            <w:tcW w:w="1417" w:type="dxa"/>
            <w:tcBorders>
              <w:top w:val="single" w:sz="4" w:space="0" w:color="auto"/>
            </w:tcBorders>
            <w:noWrap/>
            <w:hideMark/>
          </w:tcPr>
          <w:p w14:paraId="09225F6F" w14:textId="77777777" w:rsidR="00776604" w:rsidRPr="00776604" w:rsidRDefault="00776604" w:rsidP="00996D76">
            <w:pPr>
              <w:spacing w:before="120"/>
              <w:ind w:firstLine="0"/>
              <w:jc w:val="left"/>
              <w:rPr>
                <w:color w:val="000000"/>
                <w:lang w:val="de-CH"/>
              </w:rPr>
            </w:pPr>
            <w:proofErr w:type="spellStart"/>
            <w:r w:rsidRPr="00776604">
              <w:rPr>
                <w:color w:val="000000"/>
                <w:lang w:val="de-CH"/>
              </w:rPr>
              <w:t>Metal</w:t>
            </w:r>
            <w:proofErr w:type="spellEnd"/>
            <w:r w:rsidRPr="00776604">
              <w:rPr>
                <w:color w:val="000000"/>
                <w:lang w:val="de-CH"/>
              </w:rPr>
              <w:t xml:space="preserve"> Sheet</w:t>
            </w:r>
          </w:p>
        </w:tc>
        <w:tc>
          <w:tcPr>
            <w:tcW w:w="1984" w:type="dxa"/>
            <w:tcBorders>
              <w:top w:val="single" w:sz="4" w:space="0" w:color="auto"/>
            </w:tcBorders>
            <w:noWrap/>
            <w:hideMark/>
          </w:tcPr>
          <w:p w14:paraId="06B3E58B" w14:textId="77777777" w:rsidR="00776604" w:rsidRPr="00776604" w:rsidRDefault="00776604" w:rsidP="00996D76">
            <w:pPr>
              <w:spacing w:before="120"/>
              <w:ind w:firstLine="0"/>
              <w:jc w:val="left"/>
              <w:rPr>
                <w:color w:val="000000"/>
              </w:rPr>
            </w:pPr>
            <w:r w:rsidRPr="00776604">
              <w:rPr>
                <w:color w:val="000000"/>
              </w:rPr>
              <w:t>L x W x H: 10cm x 10 cm x 3mm</w:t>
            </w:r>
          </w:p>
        </w:tc>
        <w:tc>
          <w:tcPr>
            <w:tcW w:w="626" w:type="dxa"/>
            <w:tcBorders>
              <w:top w:val="single" w:sz="4" w:space="0" w:color="auto"/>
            </w:tcBorders>
            <w:noWrap/>
            <w:hideMark/>
          </w:tcPr>
          <w:p w14:paraId="3E79AC29" w14:textId="77777777" w:rsidR="00776604" w:rsidRPr="00776604" w:rsidRDefault="00776604" w:rsidP="00996D76">
            <w:pPr>
              <w:spacing w:before="120"/>
              <w:ind w:firstLine="0"/>
              <w:jc w:val="left"/>
              <w:rPr>
                <w:color w:val="000000"/>
                <w:lang w:val="de-CH"/>
              </w:rPr>
            </w:pPr>
            <w:r w:rsidRPr="00776604">
              <w:rPr>
                <w:color w:val="000000"/>
                <w:lang w:val="de-CH"/>
              </w:rPr>
              <w:t>1</w:t>
            </w:r>
          </w:p>
        </w:tc>
        <w:tc>
          <w:tcPr>
            <w:tcW w:w="1757" w:type="dxa"/>
            <w:tcBorders>
              <w:top w:val="single" w:sz="4" w:space="0" w:color="auto"/>
            </w:tcBorders>
            <w:noWrap/>
            <w:hideMark/>
          </w:tcPr>
          <w:p w14:paraId="5CCE703E" w14:textId="77777777" w:rsidR="00776604" w:rsidRPr="00776604" w:rsidRDefault="00776604" w:rsidP="00996D76">
            <w:pPr>
              <w:spacing w:before="120"/>
              <w:ind w:firstLine="0"/>
              <w:jc w:val="left"/>
              <w:rPr>
                <w:color w:val="000000"/>
                <w:lang w:val="de-CH"/>
              </w:rPr>
            </w:pPr>
            <w:r w:rsidRPr="00776604">
              <w:rPr>
                <w:color w:val="000000"/>
                <w:lang w:val="de-CH"/>
              </w:rPr>
              <w:t>*incl. in 41</w:t>
            </w:r>
          </w:p>
        </w:tc>
        <w:tc>
          <w:tcPr>
            <w:tcW w:w="827" w:type="dxa"/>
            <w:tcBorders>
              <w:top w:val="single" w:sz="4" w:space="0" w:color="auto"/>
            </w:tcBorders>
            <w:noWrap/>
            <w:hideMark/>
          </w:tcPr>
          <w:p w14:paraId="76B4E212" w14:textId="77777777" w:rsidR="00776604" w:rsidRPr="00776604" w:rsidRDefault="00776604" w:rsidP="00996D76">
            <w:pPr>
              <w:spacing w:before="120"/>
              <w:ind w:firstLine="0"/>
              <w:jc w:val="center"/>
              <w:rPr>
                <w:color w:val="000000"/>
                <w:lang w:val="de-CH"/>
              </w:rPr>
            </w:pPr>
          </w:p>
        </w:tc>
      </w:tr>
      <w:tr w:rsidR="00776604" w:rsidRPr="00776604" w14:paraId="0A6F1603" w14:textId="77777777" w:rsidTr="00996D76">
        <w:trPr>
          <w:trHeight w:val="300"/>
        </w:trPr>
        <w:tc>
          <w:tcPr>
            <w:tcW w:w="1011" w:type="dxa"/>
            <w:noWrap/>
            <w:hideMark/>
          </w:tcPr>
          <w:p w14:paraId="2150A4F6" w14:textId="77777777" w:rsidR="00776604" w:rsidRPr="00776604" w:rsidRDefault="00776604" w:rsidP="00996D76">
            <w:pPr>
              <w:spacing w:before="120"/>
              <w:ind w:firstLine="0"/>
              <w:jc w:val="left"/>
              <w:rPr>
                <w:lang w:val="de-CH"/>
              </w:rPr>
            </w:pPr>
          </w:p>
        </w:tc>
        <w:tc>
          <w:tcPr>
            <w:tcW w:w="540" w:type="dxa"/>
            <w:noWrap/>
            <w:hideMark/>
          </w:tcPr>
          <w:p w14:paraId="2DD53E65" w14:textId="77777777" w:rsidR="00776604" w:rsidRPr="00776604" w:rsidRDefault="00776604" w:rsidP="00996D76">
            <w:pPr>
              <w:spacing w:before="120"/>
              <w:ind w:firstLine="0"/>
              <w:jc w:val="left"/>
              <w:rPr>
                <w:color w:val="000000"/>
                <w:lang w:val="de-CH"/>
              </w:rPr>
            </w:pPr>
            <w:r w:rsidRPr="00776604">
              <w:rPr>
                <w:color w:val="000000"/>
                <w:lang w:val="de-CH"/>
              </w:rPr>
              <w:t>3</w:t>
            </w:r>
          </w:p>
        </w:tc>
        <w:tc>
          <w:tcPr>
            <w:tcW w:w="1417" w:type="dxa"/>
            <w:noWrap/>
            <w:hideMark/>
          </w:tcPr>
          <w:p w14:paraId="68C7780A" w14:textId="77777777" w:rsidR="00776604" w:rsidRPr="00776604" w:rsidRDefault="00776604" w:rsidP="00996D76">
            <w:pPr>
              <w:spacing w:before="120"/>
              <w:ind w:firstLine="0"/>
              <w:jc w:val="left"/>
              <w:rPr>
                <w:color w:val="000000"/>
                <w:lang w:val="de-CH"/>
              </w:rPr>
            </w:pPr>
            <w:proofErr w:type="spellStart"/>
            <w:r w:rsidRPr="00776604">
              <w:rPr>
                <w:color w:val="000000"/>
                <w:lang w:val="de-CH"/>
              </w:rPr>
              <w:t>Metal</w:t>
            </w:r>
            <w:proofErr w:type="spellEnd"/>
            <w:r w:rsidRPr="00776604">
              <w:rPr>
                <w:color w:val="000000"/>
                <w:lang w:val="de-CH"/>
              </w:rPr>
              <w:t xml:space="preserve"> Round Tube</w:t>
            </w:r>
          </w:p>
        </w:tc>
        <w:tc>
          <w:tcPr>
            <w:tcW w:w="1984" w:type="dxa"/>
            <w:noWrap/>
            <w:hideMark/>
          </w:tcPr>
          <w:p w14:paraId="4754FF2F" w14:textId="77777777" w:rsidR="00776604" w:rsidRPr="00776604" w:rsidRDefault="00776604" w:rsidP="00996D76">
            <w:pPr>
              <w:spacing w:before="120"/>
              <w:ind w:firstLine="0"/>
              <w:jc w:val="left"/>
              <w:rPr>
                <w:color w:val="000000"/>
                <w:lang w:val="de-CH"/>
              </w:rPr>
            </w:pPr>
            <w:r w:rsidRPr="00776604">
              <w:rPr>
                <w:color w:val="000000"/>
                <w:lang w:val="de-CH"/>
              </w:rPr>
              <w:t>D x L: 35mm x 15cm</w:t>
            </w:r>
          </w:p>
        </w:tc>
        <w:tc>
          <w:tcPr>
            <w:tcW w:w="626" w:type="dxa"/>
            <w:noWrap/>
            <w:hideMark/>
          </w:tcPr>
          <w:p w14:paraId="22CE88F7" w14:textId="77777777" w:rsidR="00776604" w:rsidRPr="00776604" w:rsidRDefault="00776604" w:rsidP="00996D76">
            <w:pPr>
              <w:spacing w:before="120"/>
              <w:ind w:firstLine="0"/>
              <w:jc w:val="left"/>
              <w:rPr>
                <w:color w:val="000000"/>
                <w:lang w:val="de-CH"/>
              </w:rPr>
            </w:pPr>
            <w:r w:rsidRPr="00776604">
              <w:rPr>
                <w:color w:val="000000"/>
                <w:lang w:val="de-CH"/>
              </w:rPr>
              <w:t>1</w:t>
            </w:r>
          </w:p>
        </w:tc>
        <w:tc>
          <w:tcPr>
            <w:tcW w:w="1757" w:type="dxa"/>
            <w:noWrap/>
            <w:hideMark/>
          </w:tcPr>
          <w:p w14:paraId="68692BDE" w14:textId="77777777" w:rsidR="00776604" w:rsidRPr="00776604" w:rsidRDefault="00776604" w:rsidP="00996D76">
            <w:pPr>
              <w:spacing w:before="120"/>
              <w:ind w:firstLine="0"/>
              <w:jc w:val="left"/>
              <w:rPr>
                <w:color w:val="000000"/>
                <w:lang w:val="de-CH"/>
              </w:rPr>
            </w:pPr>
            <w:r w:rsidRPr="00776604">
              <w:rPr>
                <w:color w:val="000000"/>
                <w:lang w:val="de-CH"/>
              </w:rPr>
              <w:t>*incl. in 41</w:t>
            </w:r>
          </w:p>
        </w:tc>
        <w:tc>
          <w:tcPr>
            <w:tcW w:w="827" w:type="dxa"/>
            <w:noWrap/>
            <w:hideMark/>
          </w:tcPr>
          <w:p w14:paraId="25C4D012" w14:textId="77777777" w:rsidR="00776604" w:rsidRPr="00776604" w:rsidRDefault="00776604" w:rsidP="00996D76">
            <w:pPr>
              <w:spacing w:before="120"/>
              <w:ind w:firstLine="0"/>
              <w:jc w:val="center"/>
              <w:rPr>
                <w:color w:val="000000"/>
                <w:lang w:val="de-CH"/>
              </w:rPr>
            </w:pPr>
          </w:p>
        </w:tc>
      </w:tr>
      <w:tr w:rsidR="00776604" w:rsidRPr="00776604" w14:paraId="38426480" w14:textId="77777777" w:rsidTr="00996D76">
        <w:trPr>
          <w:trHeight w:val="300"/>
        </w:trPr>
        <w:tc>
          <w:tcPr>
            <w:tcW w:w="1011" w:type="dxa"/>
            <w:tcBorders>
              <w:bottom w:val="single" w:sz="4" w:space="0" w:color="auto"/>
            </w:tcBorders>
            <w:noWrap/>
            <w:hideMark/>
          </w:tcPr>
          <w:p w14:paraId="62AC31E7" w14:textId="77777777" w:rsidR="00776604" w:rsidRPr="00776604" w:rsidRDefault="00776604" w:rsidP="00996D76">
            <w:pPr>
              <w:spacing w:before="120" w:after="240"/>
              <w:ind w:firstLine="0"/>
              <w:jc w:val="left"/>
              <w:rPr>
                <w:lang w:val="de-CH"/>
              </w:rPr>
            </w:pPr>
          </w:p>
        </w:tc>
        <w:tc>
          <w:tcPr>
            <w:tcW w:w="540" w:type="dxa"/>
            <w:tcBorders>
              <w:bottom w:val="single" w:sz="4" w:space="0" w:color="auto"/>
            </w:tcBorders>
            <w:noWrap/>
            <w:hideMark/>
          </w:tcPr>
          <w:p w14:paraId="03034955" w14:textId="77777777" w:rsidR="00776604" w:rsidRPr="00776604" w:rsidRDefault="00776604" w:rsidP="00996D76">
            <w:pPr>
              <w:spacing w:before="120"/>
              <w:ind w:firstLine="0"/>
              <w:jc w:val="left"/>
              <w:rPr>
                <w:color w:val="000000"/>
                <w:lang w:val="de-CH"/>
              </w:rPr>
            </w:pPr>
            <w:r w:rsidRPr="00776604">
              <w:rPr>
                <w:color w:val="000000"/>
                <w:lang w:val="de-CH"/>
              </w:rPr>
              <w:t>4</w:t>
            </w:r>
          </w:p>
        </w:tc>
        <w:tc>
          <w:tcPr>
            <w:tcW w:w="1417" w:type="dxa"/>
            <w:tcBorders>
              <w:bottom w:val="single" w:sz="4" w:space="0" w:color="auto"/>
            </w:tcBorders>
            <w:noWrap/>
            <w:hideMark/>
          </w:tcPr>
          <w:p w14:paraId="3020F043" w14:textId="77777777" w:rsidR="00776604" w:rsidRPr="00776604" w:rsidRDefault="00776604" w:rsidP="00996D76">
            <w:pPr>
              <w:spacing w:before="120" w:after="100"/>
              <w:ind w:firstLine="0"/>
              <w:jc w:val="left"/>
              <w:rPr>
                <w:color w:val="000000"/>
                <w:lang w:val="de-CH"/>
              </w:rPr>
            </w:pPr>
            <w:r w:rsidRPr="00776604">
              <w:rPr>
                <w:color w:val="000000"/>
                <w:lang w:val="de-CH"/>
              </w:rPr>
              <w:t>Paint</w:t>
            </w:r>
          </w:p>
        </w:tc>
        <w:tc>
          <w:tcPr>
            <w:tcW w:w="1984" w:type="dxa"/>
            <w:tcBorders>
              <w:bottom w:val="single" w:sz="4" w:space="0" w:color="auto"/>
            </w:tcBorders>
            <w:noWrap/>
            <w:hideMark/>
          </w:tcPr>
          <w:p w14:paraId="7AADFE86" w14:textId="3AAFB738" w:rsidR="00776604" w:rsidRPr="00776604" w:rsidRDefault="00776604" w:rsidP="00996D76">
            <w:pPr>
              <w:spacing w:before="120"/>
              <w:ind w:firstLine="0"/>
              <w:jc w:val="left"/>
              <w:rPr>
                <w:color w:val="000000"/>
                <w:lang w:val="de-CH"/>
              </w:rPr>
            </w:pPr>
          </w:p>
        </w:tc>
        <w:tc>
          <w:tcPr>
            <w:tcW w:w="626" w:type="dxa"/>
            <w:tcBorders>
              <w:bottom w:val="single" w:sz="4" w:space="0" w:color="auto"/>
            </w:tcBorders>
            <w:noWrap/>
            <w:hideMark/>
          </w:tcPr>
          <w:p w14:paraId="000A56C4" w14:textId="77777777" w:rsidR="00776604" w:rsidRPr="00776604" w:rsidRDefault="00776604" w:rsidP="00996D76">
            <w:pPr>
              <w:spacing w:before="120"/>
              <w:ind w:firstLine="0"/>
              <w:jc w:val="left"/>
              <w:rPr>
                <w:color w:val="000000"/>
                <w:lang w:val="de-CH"/>
              </w:rPr>
            </w:pPr>
            <w:r w:rsidRPr="00776604">
              <w:rPr>
                <w:color w:val="000000"/>
                <w:lang w:val="de-CH"/>
              </w:rPr>
              <w:t>1</w:t>
            </w:r>
          </w:p>
        </w:tc>
        <w:tc>
          <w:tcPr>
            <w:tcW w:w="1757" w:type="dxa"/>
            <w:tcBorders>
              <w:bottom w:val="single" w:sz="4" w:space="0" w:color="auto"/>
            </w:tcBorders>
            <w:noWrap/>
            <w:hideMark/>
          </w:tcPr>
          <w:p w14:paraId="27AF48E3" w14:textId="77777777" w:rsidR="00776604" w:rsidRPr="00776604" w:rsidRDefault="00776604" w:rsidP="00996D76">
            <w:pPr>
              <w:spacing w:before="120"/>
              <w:ind w:firstLine="0"/>
              <w:jc w:val="left"/>
              <w:rPr>
                <w:color w:val="000000"/>
                <w:lang w:val="de-CH"/>
              </w:rPr>
            </w:pPr>
            <w:r w:rsidRPr="00776604">
              <w:rPr>
                <w:color w:val="000000"/>
                <w:lang w:val="de-CH"/>
              </w:rPr>
              <w:t>Agri-</w:t>
            </w:r>
            <w:proofErr w:type="spellStart"/>
            <w:r w:rsidRPr="00776604">
              <w:rPr>
                <w:color w:val="000000"/>
                <w:lang w:val="de-CH"/>
              </w:rPr>
              <w:t>Quip</w:t>
            </w:r>
            <w:proofErr w:type="spellEnd"/>
            <w:r w:rsidRPr="00776604">
              <w:rPr>
                <w:color w:val="000000"/>
                <w:lang w:val="de-CH"/>
              </w:rPr>
              <w:t xml:space="preserve"> Ltd.</w:t>
            </w:r>
          </w:p>
        </w:tc>
        <w:tc>
          <w:tcPr>
            <w:tcW w:w="827" w:type="dxa"/>
            <w:tcBorders>
              <w:bottom w:val="single" w:sz="4" w:space="0" w:color="auto"/>
            </w:tcBorders>
            <w:noWrap/>
            <w:hideMark/>
          </w:tcPr>
          <w:p w14:paraId="0A8C0256" w14:textId="77777777" w:rsidR="00776604" w:rsidRPr="00776604" w:rsidRDefault="00776604" w:rsidP="00996D76">
            <w:pPr>
              <w:spacing w:before="120"/>
              <w:ind w:firstLine="0"/>
              <w:jc w:val="center"/>
              <w:rPr>
                <w:color w:val="000000"/>
                <w:lang w:val="de-CH"/>
              </w:rPr>
            </w:pPr>
            <w:r w:rsidRPr="00776604">
              <w:rPr>
                <w:color w:val="000000"/>
                <w:lang w:val="de-CH"/>
              </w:rPr>
              <w:t>6</w:t>
            </w:r>
          </w:p>
        </w:tc>
      </w:tr>
      <w:tr w:rsidR="00776604" w:rsidRPr="00776604" w14:paraId="343BB1CB" w14:textId="77777777" w:rsidTr="00996D76">
        <w:trPr>
          <w:trHeight w:val="724"/>
        </w:trPr>
        <w:tc>
          <w:tcPr>
            <w:tcW w:w="1011" w:type="dxa"/>
            <w:tcBorders>
              <w:top w:val="single" w:sz="4" w:space="0" w:color="auto"/>
            </w:tcBorders>
            <w:noWrap/>
            <w:hideMark/>
          </w:tcPr>
          <w:p w14:paraId="6616525F" w14:textId="77777777" w:rsidR="00776604" w:rsidRPr="00776604" w:rsidRDefault="00776604" w:rsidP="00996D76">
            <w:pPr>
              <w:spacing w:before="120"/>
              <w:ind w:firstLine="0"/>
              <w:jc w:val="left"/>
              <w:rPr>
                <w:color w:val="000000"/>
                <w:lang w:val="de-CH"/>
              </w:rPr>
            </w:pPr>
            <w:proofErr w:type="spellStart"/>
            <w:r w:rsidRPr="00776604">
              <w:rPr>
                <w:color w:val="000000"/>
                <w:lang w:val="de-CH"/>
              </w:rPr>
              <w:t>Water</w:t>
            </w:r>
            <w:proofErr w:type="spellEnd"/>
          </w:p>
        </w:tc>
        <w:tc>
          <w:tcPr>
            <w:tcW w:w="540" w:type="dxa"/>
            <w:tcBorders>
              <w:top w:val="single" w:sz="4" w:space="0" w:color="auto"/>
            </w:tcBorders>
            <w:noWrap/>
            <w:hideMark/>
          </w:tcPr>
          <w:p w14:paraId="0162F87B" w14:textId="77777777" w:rsidR="00776604" w:rsidRPr="00776604" w:rsidRDefault="00776604" w:rsidP="00996D76">
            <w:pPr>
              <w:spacing w:before="120"/>
              <w:ind w:firstLine="0"/>
              <w:jc w:val="left"/>
              <w:rPr>
                <w:color w:val="000000"/>
                <w:lang w:val="de-CH"/>
              </w:rPr>
            </w:pPr>
            <w:r w:rsidRPr="00776604">
              <w:rPr>
                <w:color w:val="000000"/>
                <w:lang w:val="de-CH"/>
              </w:rPr>
              <w:t>5</w:t>
            </w:r>
          </w:p>
        </w:tc>
        <w:tc>
          <w:tcPr>
            <w:tcW w:w="1417" w:type="dxa"/>
            <w:tcBorders>
              <w:top w:val="single" w:sz="4" w:space="0" w:color="auto"/>
            </w:tcBorders>
            <w:noWrap/>
            <w:hideMark/>
          </w:tcPr>
          <w:p w14:paraId="4CE344B9" w14:textId="77777777" w:rsidR="00776604" w:rsidRPr="00776604" w:rsidRDefault="00776604" w:rsidP="00996D76">
            <w:pPr>
              <w:spacing w:before="120"/>
              <w:ind w:firstLine="0"/>
              <w:jc w:val="left"/>
              <w:rPr>
                <w:color w:val="000000"/>
                <w:lang w:val="de-CH"/>
              </w:rPr>
            </w:pPr>
            <w:r w:rsidRPr="00776604">
              <w:rPr>
                <w:color w:val="000000"/>
                <w:lang w:val="de-CH"/>
              </w:rPr>
              <w:t xml:space="preserve">Double </w:t>
            </w:r>
            <w:proofErr w:type="spellStart"/>
            <w:r w:rsidRPr="00776604">
              <w:rPr>
                <w:color w:val="000000"/>
                <w:lang w:val="de-CH"/>
              </w:rPr>
              <w:t>Nipple</w:t>
            </w:r>
            <w:proofErr w:type="spellEnd"/>
          </w:p>
        </w:tc>
        <w:tc>
          <w:tcPr>
            <w:tcW w:w="1984" w:type="dxa"/>
            <w:tcBorders>
              <w:top w:val="single" w:sz="4" w:space="0" w:color="auto"/>
            </w:tcBorders>
            <w:noWrap/>
            <w:hideMark/>
          </w:tcPr>
          <w:p w14:paraId="45D05655" w14:textId="42C278A8" w:rsidR="00776604" w:rsidRPr="00776604" w:rsidRDefault="00776604" w:rsidP="00996D76">
            <w:pPr>
              <w:spacing w:before="120"/>
              <w:ind w:firstLine="0"/>
              <w:jc w:val="left"/>
              <w:rPr>
                <w:color w:val="000000"/>
              </w:rPr>
            </w:pPr>
            <w:r w:rsidRPr="00776604">
              <w:rPr>
                <w:color w:val="000000"/>
              </w:rPr>
              <w:t>2x External Thread (ET) G 1 1/2 ''</w:t>
            </w:r>
          </w:p>
        </w:tc>
        <w:tc>
          <w:tcPr>
            <w:tcW w:w="626" w:type="dxa"/>
            <w:tcBorders>
              <w:top w:val="single" w:sz="4" w:space="0" w:color="auto"/>
            </w:tcBorders>
            <w:noWrap/>
            <w:hideMark/>
          </w:tcPr>
          <w:p w14:paraId="648CDA1C" w14:textId="77777777" w:rsidR="00776604" w:rsidRPr="00776604" w:rsidRDefault="00776604" w:rsidP="00996D76">
            <w:pPr>
              <w:spacing w:before="120"/>
              <w:ind w:firstLine="0"/>
              <w:jc w:val="left"/>
              <w:rPr>
                <w:color w:val="000000"/>
                <w:lang w:val="de-CH"/>
              </w:rPr>
            </w:pPr>
            <w:r w:rsidRPr="00776604">
              <w:rPr>
                <w:color w:val="000000"/>
                <w:lang w:val="de-CH"/>
              </w:rPr>
              <w:t>1</w:t>
            </w:r>
          </w:p>
        </w:tc>
        <w:tc>
          <w:tcPr>
            <w:tcW w:w="1757" w:type="dxa"/>
            <w:tcBorders>
              <w:top w:val="single" w:sz="4" w:space="0" w:color="auto"/>
            </w:tcBorders>
            <w:noWrap/>
            <w:hideMark/>
          </w:tcPr>
          <w:p w14:paraId="0A985F35" w14:textId="77777777" w:rsidR="00776604" w:rsidRPr="00776604" w:rsidRDefault="00776604" w:rsidP="00996D76">
            <w:pPr>
              <w:spacing w:before="120"/>
              <w:ind w:firstLine="0"/>
              <w:jc w:val="left"/>
              <w:rPr>
                <w:color w:val="000000"/>
                <w:lang w:val="de-CH"/>
              </w:rPr>
            </w:pPr>
            <w:r w:rsidRPr="00776604">
              <w:rPr>
                <w:color w:val="000000"/>
                <w:lang w:val="de-CH"/>
              </w:rPr>
              <w:t>D.J. Hardware Ltd.</w:t>
            </w:r>
          </w:p>
        </w:tc>
        <w:tc>
          <w:tcPr>
            <w:tcW w:w="827" w:type="dxa"/>
            <w:tcBorders>
              <w:top w:val="single" w:sz="4" w:space="0" w:color="auto"/>
            </w:tcBorders>
            <w:noWrap/>
            <w:hideMark/>
          </w:tcPr>
          <w:p w14:paraId="12893179" w14:textId="77777777" w:rsidR="00776604" w:rsidRPr="00776604" w:rsidRDefault="00776604" w:rsidP="00996D76">
            <w:pPr>
              <w:spacing w:before="120"/>
              <w:ind w:firstLine="0"/>
              <w:jc w:val="center"/>
              <w:rPr>
                <w:color w:val="000000"/>
                <w:lang w:val="de-CH"/>
              </w:rPr>
            </w:pPr>
            <w:r w:rsidRPr="00776604">
              <w:rPr>
                <w:color w:val="000000"/>
                <w:lang w:val="de-CH"/>
              </w:rPr>
              <w:t>2</w:t>
            </w:r>
          </w:p>
        </w:tc>
      </w:tr>
      <w:tr w:rsidR="00776604" w:rsidRPr="00776604" w14:paraId="03AA685E" w14:textId="77777777" w:rsidTr="00996D76">
        <w:trPr>
          <w:trHeight w:val="300"/>
        </w:trPr>
        <w:tc>
          <w:tcPr>
            <w:tcW w:w="1011" w:type="dxa"/>
            <w:noWrap/>
            <w:hideMark/>
          </w:tcPr>
          <w:p w14:paraId="7120937B" w14:textId="77777777" w:rsidR="00776604" w:rsidRPr="00776604" w:rsidRDefault="00776604" w:rsidP="004B4A9B">
            <w:pPr>
              <w:spacing w:before="40"/>
              <w:ind w:firstLine="0"/>
              <w:jc w:val="left"/>
              <w:rPr>
                <w:color w:val="000000"/>
                <w:lang w:val="de-CH"/>
              </w:rPr>
            </w:pPr>
          </w:p>
        </w:tc>
        <w:tc>
          <w:tcPr>
            <w:tcW w:w="540" w:type="dxa"/>
            <w:noWrap/>
            <w:hideMark/>
          </w:tcPr>
          <w:p w14:paraId="09C6D49E" w14:textId="77777777" w:rsidR="00776604" w:rsidRPr="00776604" w:rsidRDefault="00776604" w:rsidP="004B4A9B">
            <w:pPr>
              <w:spacing w:before="40"/>
              <w:ind w:firstLine="0"/>
              <w:jc w:val="left"/>
              <w:rPr>
                <w:color w:val="000000"/>
                <w:lang w:val="de-CH"/>
              </w:rPr>
            </w:pPr>
            <w:r w:rsidRPr="00776604">
              <w:rPr>
                <w:color w:val="000000"/>
                <w:lang w:val="de-CH"/>
              </w:rPr>
              <w:t>6</w:t>
            </w:r>
          </w:p>
        </w:tc>
        <w:tc>
          <w:tcPr>
            <w:tcW w:w="1417" w:type="dxa"/>
            <w:noWrap/>
            <w:hideMark/>
          </w:tcPr>
          <w:p w14:paraId="2BD7597D" w14:textId="77777777" w:rsidR="00776604" w:rsidRPr="00776604" w:rsidRDefault="00776604" w:rsidP="004B4A9B">
            <w:pPr>
              <w:spacing w:before="40"/>
              <w:ind w:firstLine="0"/>
              <w:jc w:val="left"/>
              <w:rPr>
                <w:color w:val="000000"/>
                <w:lang w:val="de-CH"/>
              </w:rPr>
            </w:pPr>
            <w:proofErr w:type="spellStart"/>
            <w:r w:rsidRPr="00776604">
              <w:rPr>
                <w:color w:val="000000"/>
                <w:lang w:val="de-CH"/>
              </w:rPr>
              <w:t>Reducing</w:t>
            </w:r>
            <w:proofErr w:type="spellEnd"/>
            <w:r w:rsidRPr="00776604">
              <w:rPr>
                <w:color w:val="000000"/>
                <w:lang w:val="de-CH"/>
              </w:rPr>
              <w:t xml:space="preserve"> </w:t>
            </w:r>
            <w:proofErr w:type="spellStart"/>
            <w:r w:rsidRPr="00776604">
              <w:rPr>
                <w:color w:val="000000"/>
                <w:lang w:val="de-CH"/>
              </w:rPr>
              <w:t>Sleeve</w:t>
            </w:r>
            <w:proofErr w:type="spellEnd"/>
          </w:p>
        </w:tc>
        <w:tc>
          <w:tcPr>
            <w:tcW w:w="1984" w:type="dxa"/>
            <w:noWrap/>
            <w:hideMark/>
          </w:tcPr>
          <w:p w14:paraId="7F90CAB3" w14:textId="77777777" w:rsidR="00776604" w:rsidRPr="00776604" w:rsidRDefault="00776604" w:rsidP="004B4A9B">
            <w:pPr>
              <w:spacing w:before="40"/>
              <w:ind w:firstLine="0"/>
              <w:jc w:val="left"/>
              <w:rPr>
                <w:color w:val="000000"/>
              </w:rPr>
            </w:pPr>
            <w:r w:rsidRPr="00776604">
              <w:rPr>
                <w:color w:val="000000"/>
              </w:rPr>
              <w:t>IT G 1 1/2'' to IT G 3/4''</w:t>
            </w:r>
          </w:p>
        </w:tc>
        <w:tc>
          <w:tcPr>
            <w:tcW w:w="626" w:type="dxa"/>
            <w:noWrap/>
            <w:hideMark/>
          </w:tcPr>
          <w:p w14:paraId="70BD415E"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2781953B" w14:textId="77777777" w:rsidR="00776604" w:rsidRPr="00776604" w:rsidRDefault="00776604" w:rsidP="00996D76">
            <w:pPr>
              <w:spacing w:before="40"/>
              <w:ind w:firstLine="0"/>
              <w:jc w:val="left"/>
              <w:rPr>
                <w:color w:val="000000"/>
                <w:lang w:val="de-CH"/>
              </w:rPr>
            </w:pPr>
            <w:r w:rsidRPr="00776604">
              <w:rPr>
                <w:color w:val="000000"/>
                <w:lang w:val="de-CH"/>
              </w:rPr>
              <w:t>D.J. Hardware Ltd.</w:t>
            </w:r>
          </w:p>
        </w:tc>
        <w:tc>
          <w:tcPr>
            <w:tcW w:w="827" w:type="dxa"/>
            <w:noWrap/>
            <w:hideMark/>
          </w:tcPr>
          <w:p w14:paraId="3146C96F" w14:textId="77777777" w:rsidR="00776604" w:rsidRPr="00776604" w:rsidRDefault="00776604" w:rsidP="004B4A9B">
            <w:pPr>
              <w:spacing w:before="40"/>
              <w:ind w:firstLine="0"/>
              <w:jc w:val="center"/>
              <w:rPr>
                <w:color w:val="000000"/>
                <w:lang w:val="de-CH"/>
              </w:rPr>
            </w:pPr>
            <w:r w:rsidRPr="00776604">
              <w:rPr>
                <w:color w:val="000000"/>
                <w:lang w:val="de-CH"/>
              </w:rPr>
              <w:t>3</w:t>
            </w:r>
          </w:p>
        </w:tc>
      </w:tr>
      <w:tr w:rsidR="00776604" w:rsidRPr="00776604" w14:paraId="16BE50D6" w14:textId="77777777" w:rsidTr="00996D76">
        <w:trPr>
          <w:trHeight w:val="300"/>
        </w:trPr>
        <w:tc>
          <w:tcPr>
            <w:tcW w:w="1011" w:type="dxa"/>
            <w:noWrap/>
            <w:hideMark/>
          </w:tcPr>
          <w:p w14:paraId="3B7284BD" w14:textId="77777777" w:rsidR="00776604" w:rsidRPr="00776604" w:rsidRDefault="00776604" w:rsidP="004B4A9B">
            <w:pPr>
              <w:spacing w:before="40"/>
              <w:ind w:firstLine="0"/>
              <w:jc w:val="left"/>
              <w:rPr>
                <w:color w:val="000000"/>
                <w:lang w:val="de-CH"/>
              </w:rPr>
            </w:pPr>
          </w:p>
        </w:tc>
        <w:tc>
          <w:tcPr>
            <w:tcW w:w="540" w:type="dxa"/>
            <w:noWrap/>
            <w:hideMark/>
          </w:tcPr>
          <w:p w14:paraId="335B0F0B" w14:textId="77777777" w:rsidR="00776604" w:rsidRPr="00776604" w:rsidRDefault="00776604" w:rsidP="004B4A9B">
            <w:pPr>
              <w:spacing w:before="40"/>
              <w:ind w:firstLine="0"/>
              <w:jc w:val="left"/>
              <w:rPr>
                <w:color w:val="000000"/>
                <w:lang w:val="de-CH"/>
              </w:rPr>
            </w:pPr>
            <w:r w:rsidRPr="00776604">
              <w:rPr>
                <w:color w:val="000000"/>
                <w:lang w:val="de-CH"/>
              </w:rPr>
              <w:t>7</w:t>
            </w:r>
          </w:p>
        </w:tc>
        <w:tc>
          <w:tcPr>
            <w:tcW w:w="1417" w:type="dxa"/>
            <w:noWrap/>
            <w:hideMark/>
          </w:tcPr>
          <w:p w14:paraId="475CDE4E" w14:textId="77777777" w:rsidR="00776604" w:rsidRPr="00776604" w:rsidRDefault="00776604" w:rsidP="004B4A9B">
            <w:pPr>
              <w:spacing w:before="40"/>
              <w:ind w:firstLine="0"/>
              <w:jc w:val="left"/>
              <w:rPr>
                <w:color w:val="000000"/>
                <w:lang w:val="de-CH"/>
              </w:rPr>
            </w:pPr>
            <w:r w:rsidRPr="00776604">
              <w:rPr>
                <w:color w:val="000000"/>
                <w:lang w:val="de-CH"/>
              </w:rPr>
              <w:t>T-piece</w:t>
            </w:r>
          </w:p>
        </w:tc>
        <w:tc>
          <w:tcPr>
            <w:tcW w:w="1984" w:type="dxa"/>
            <w:noWrap/>
            <w:hideMark/>
          </w:tcPr>
          <w:p w14:paraId="50C930D9" w14:textId="77777777" w:rsidR="00776604" w:rsidRPr="00776604" w:rsidRDefault="00776604" w:rsidP="004B4A9B">
            <w:pPr>
              <w:spacing w:before="40"/>
              <w:ind w:firstLine="0"/>
              <w:jc w:val="left"/>
              <w:rPr>
                <w:color w:val="000000"/>
                <w:lang w:val="de-CH"/>
              </w:rPr>
            </w:pPr>
            <w:r w:rsidRPr="00776604">
              <w:rPr>
                <w:color w:val="000000"/>
                <w:lang w:val="de-CH"/>
              </w:rPr>
              <w:t>3x IT G 3/4''</w:t>
            </w:r>
          </w:p>
        </w:tc>
        <w:tc>
          <w:tcPr>
            <w:tcW w:w="626" w:type="dxa"/>
            <w:noWrap/>
            <w:hideMark/>
          </w:tcPr>
          <w:p w14:paraId="5163DEDB" w14:textId="77777777" w:rsidR="00776604" w:rsidRPr="00776604" w:rsidRDefault="00776604" w:rsidP="004B4A9B">
            <w:pPr>
              <w:spacing w:before="40"/>
              <w:ind w:firstLine="0"/>
              <w:jc w:val="left"/>
              <w:rPr>
                <w:color w:val="000000"/>
                <w:lang w:val="de-CH"/>
              </w:rPr>
            </w:pPr>
            <w:r w:rsidRPr="00776604">
              <w:rPr>
                <w:color w:val="000000"/>
                <w:lang w:val="de-CH"/>
              </w:rPr>
              <w:t>4</w:t>
            </w:r>
          </w:p>
        </w:tc>
        <w:tc>
          <w:tcPr>
            <w:tcW w:w="1757" w:type="dxa"/>
            <w:noWrap/>
            <w:hideMark/>
          </w:tcPr>
          <w:p w14:paraId="7F695238" w14:textId="77777777" w:rsidR="00776604" w:rsidRPr="00776604" w:rsidRDefault="00776604" w:rsidP="00996D76">
            <w:pPr>
              <w:spacing w:before="40"/>
              <w:ind w:firstLine="0"/>
              <w:jc w:val="left"/>
              <w:rPr>
                <w:color w:val="000000"/>
                <w:lang w:val="de-CH"/>
              </w:rPr>
            </w:pPr>
            <w:r w:rsidRPr="00776604">
              <w:rPr>
                <w:color w:val="000000"/>
                <w:lang w:val="de-CH"/>
              </w:rPr>
              <w:t>Van General Dealers</w:t>
            </w:r>
          </w:p>
        </w:tc>
        <w:tc>
          <w:tcPr>
            <w:tcW w:w="827" w:type="dxa"/>
            <w:noWrap/>
            <w:hideMark/>
          </w:tcPr>
          <w:p w14:paraId="0684264F" w14:textId="77777777" w:rsidR="00776604" w:rsidRPr="00776604" w:rsidRDefault="00776604" w:rsidP="004B4A9B">
            <w:pPr>
              <w:spacing w:before="40"/>
              <w:ind w:firstLine="0"/>
              <w:jc w:val="center"/>
              <w:rPr>
                <w:color w:val="000000"/>
                <w:lang w:val="de-CH"/>
              </w:rPr>
            </w:pPr>
            <w:r w:rsidRPr="00776604">
              <w:rPr>
                <w:color w:val="000000"/>
                <w:lang w:val="de-CH"/>
              </w:rPr>
              <w:t>2</w:t>
            </w:r>
          </w:p>
        </w:tc>
      </w:tr>
      <w:tr w:rsidR="00776604" w:rsidRPr="00776604" w14:paraId="5BAC34F8" w14:textId="77777777" w:rsidTr="00996D76">
        <w:trPr>
          <w:trHeight w:val="300"/>
        </w:trPr>
        <w:tc>
          <w:tcPr>
            <w:tcW w:w="1011" w:type="dxa"/>
            <w:noWrap/>
            <w:hideMark/>
          </w:tcPr>
          <w:p w14:paraId="1E2FD4B2" w14:textId="77777777" w:rsidR="00776604" w:rsidRPr="00776604" w:rsidRDefault="00776604" w:rsidP="004B4A9B">
            <w:pPr>
              <w:spacing w:before="40"/>
              <w:ind w:firstLine="0"/>
              <w:jc w:val="left"/>
              <w:rPr>
                <w:color w:val="000000"/>
                <w:lang w:val="de-CH"/>
              </w:rPr>
            </w:pPr>
          </w:p>
        </w:tc>
        <w:tc>
          <w:tcPr>
            <w:tcW w:w="540" w:type="dxa"/>
            <w:noWrap/>
            <w:hideMark/>
          </w:tcPr>
          <w:p w14:paraId="2BFF77EC" w14:textId="77777777" w:rsidR="00776604" w:rsidRPr="00776604" w:rsidRDefault="00776604" w:rsidP="004B4A9B">
            <w:pPr>
              <w:spacing w:before="40"/>
              <w:ind w:firstLine="0"/>
              <w:jc w:val="left"/>
              <w:rPr>
                <w:color w:val="000000"/>
                <w:lang w:val="de-CH"/>
              </w:rPr>
            </w:pPr>
            <w:r w:rsidRPr="00776604">
              <w:rPr>
                <w:color w:val="000000"/>
                <w:lang w:val="de-CH"/>
              </w:rPr>
              <w:t>8</w:t>
            </w:r>
          </w:p>
        </w:tc>
        <w:tc>
          <w:tcPr>
            <w:tcW w:w="1417" w:type="dxa"/>
            <w:noWrap/>
            <w:hideMark/>
          </w:tcPr>
          <w:p w14:paraId="02A8689D" w14:textId="77777777" w:rsidR="00776604" w:rsidRPr="00776604" w:rsidRDefault="00776604" w:rsidP="004B4A9B">
            <w:pPr>
              <w:spacing w:before="40"/>
              <w:ind w:firstLine="0"/>
              <w:jc w:val="left"/>
              <w:rPr>
                <w:color w:val="000000"/>
                <w:lang w:val="de-CH"/>
              </w:rPr>
            </w:pPr>
            <w:r w:rsidRPr="00776604">
              <w:rPr>
                <w:color w:val="000000"/>
                <w:lang w:val="de-CH"/>
              </w:rPr>
              <w:t xml:space="preserve">Ball </w:t>
            </w:r>
            <w:proofErr w:type="spellStart"/>
            <w:r w:rsidRPr="00776604">
              <w:rPr>
                <w:color w:val="000000"/>
                <w:lang w:val="de-CH"/>
              </w:rPr>
              <w:t>valve</w:t>
            </w:r>
            <w:proofErr w:type="spellEnd"/>
          </w:p>
        </w:tc>
        <w:tc>
          <w:tcPr>
            <w:tcW w:w="1984" w:type="dxa"/>
            <w:noWrap/>
            <w:hideMark/>
          </w:tcPr>
          <w:p w14:paraId="11C1F447" w14:textId="77777777" w:rsidR="00776604" w:rsidRPr="00776604" w:rsidRDefault="00776604" w:rsidP="004B4A9B">
            <w:pPr>
              <w:spacing w:before="40"/>
              <w:ind w:firstLine="0"/>
              <w:jc w:val="left"/>
              <w:rPr>
                <w:color w:val="000000"/>
                <w:lang w:val="de-CH"/>
              </w:rPr>
            </w:pPr>
            <w:r w:rsidRPr="00776604">
              <w:rPr>
                <w:color w:val="000000"/>
                <w:lang w:val="de-CH"/>
              </w:rPr>
              <w:t>2x IT G 3/4''</w:t>
            </w:r>
          </w:p>
        </w:tc>
        <w:tc>
          <w:tcPr>
            <w:tcW w:w="626" w:type="dxa"/>
            <w:noWrap/>
            <w:hideMark/>
          </w:tcPr>
          <w:p w14:paraId="58C505D6"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197DBC82" w14:textId="77777777" w:rsidR="00776604" w:rsidRPr="00776604" w:rsidRDefault="00776604" w:rsidP="00996D76">
            <w:pPr>
              <w:spacing w:before="40"/>
              <w:ind w:firstLine="0"/>
              <w:jc w:val="left"/>
              <w:rPr>
                <w:color w:val="000000"/>
                <w:lang w:val="de-CH"/>
              </w:rPr>
            </w:pPr>
            <w:r w:rsidRPr="00776604">
              <w:rPr>
                <w:color w:val="000000"/>
                <w:lang w:val="de-CH"/>
              </w:rPr>
              <w:t>Van General Dealers</w:t>
            </w:r>
          </w:p>
        </w:tc>
        <w:tc>
          <w:tcPr>
            <w:tcW w:w="827" w:type="dxa"/>
            <w:noWrap/>
            <w:hideMark/>
          </w:tcPr>
          <w:p w14:paraId="07B591EF" w14:textId="77777777" w:rsidR="00776604" w:rsidRPr="00776604" w:rsidRDefault="00776604" w:rsidP="004B4A9B">
            <w:pPr>
              <w:spacing w:before="40"/>
              <w:ind w:firstLine="0"/>
              <w:jc w:val="center"/>
              <w:rPr>
                <w:color w:val="000000"/>
                <w:lang w:val="de-CH"/>
              </w:rPr>
            </w:pPr>
            <w:r w:rsidRPr="00776604">
              <w:rPr>
                <w:color w:val="000000"/>
                <w:lang w:val="de-CH"/>
              </w:rPr>
              <w:t>10</w:t>
            </w:r>
          </w:p>
        </w:tc>
      </w:tr>
      <w:tr w:rsidR="00776604" w:rsidRPr="00776604" w14:paraId="10483FC3" w14:textId="77777777" w:rsidTr="00996D76">
        <w:trPr>
          <w:trHeight w:val="300"/>
        </w:trPr>
        <w:tc>
          <w:tcPr>
            <w:tcW w:w="1011" w:type="dxa"/>
            <w:noWrap/>
            <w:hideMark/>
          </w:tcPr>
          <w:p w14:paraId="7879024E" w14:textId="77777777" w:rsidR="00776604" w:rsidRPr="00776604" w:rsidRDefault="00776604" w:rsidP="004B4A9B">
            <w:pPr>
              <w:spacing w:before="40"/>
              <w:ind w:firstLine="0"/>
              <w:jc w:val="left"/>
              <w:rPr>
                <w:color w:val="000000"/>
                <w:lang w:val="de-CH"/>
              </w:rPr>
            </w:pPr>
          </w:p>
        </w:tc>
        <w:tc>
          <w:tcPr>
            <w:tcW w:w="540" w:type="dxa"/>
            <w:noWrap/>
            <w:hideMark/>
          </w:tcPr>
          <w:p w14:paraId="555A5FF9" w14:textId="77777777" w:rsidR="00776604" w:rsidRPr="00776604" w:rsidRDefault="00776604" w:rsidP="004B4A9B">
            <w:pPr>
              <w:spacing w:before="40"/>
              <w:ind w:firstLine="0"/>
              <w:jc w:val="left"/>
              <w:rPr>
                <w:color w:val="000000"/>
                <w:lang w:val="de-CH"/>
              </w:rPr>
            </w:pPr>
            <w:r w:rsidRPr="00776604">
              <w:rPr>
                <w:color w:val="000000"/>
                <w:lang w:val="de-CH"/>
              </w:rPr>
              <w:t>9</w:t>
            </w:r>
          </w:p>
        </w:tc>
        <w:tc>
          <w:tcPr>
            <w:tcW w:w="1417" w:type="dxa"/>
            <w:noWrap/>
            <w:hideMark/>
          </w:tcPr>
          <w:p w14:paraId="0720B431" w14:textId="77777777" w:rsidR="00776604" w:rsidRPr="00776604" w:rsidRDefault="00776604" w:rsidP="004B4A9B">
            <w:pPr>
              <w:spacing w:before="40"/>
              <w:ind w:firstLine="0"/>
              <w:jc w:val="left"/>
              <w:rPr>
                <w:color w:val="000000"/>
                <w:lang w:val="de-CH"/>
              </w:rPr>
            </w:pPr>
            <w:r w:rsidRPr="00776604">
              <w:rPr>
                <w:color w:val="000000"/>
                <w:lang w:val="de-CH"/>
              </w:rPr>
              <w:t xml:space="preserve">Hose </w:t>
            </w:r>
            <w:proofErr w:type="spellStart"/>
            <w:r w:rsidRPr="00776604">
              <w:rPr>
                <w:color w:val="000000"/>
                <w:lang w:val="de-CH"/>
              </w:rPr>
              <w:t>nipple</w:t>
            </w:r>
            <w:proofErr w:type="spellEnd"/>
          </w:p>
        </w:tc>
        <w:tc>
          <w:tcPr>
            <w:tcW w:w="1984" w:type="dxa"/>
            <w:noWrap/>
            <w:hideMark/>
          </w:tcPr>
          <w:p w14:paraId="0CAD8263" w14:textId="0829669C" w:rsidR="00776604" w:rsidRPr="00776604" w:rsidRDefault="00776604" w:rsidP="004B4A9B">
            <w:pPr>
              <w:spacing w:before="40"/>
              <w:ind w:firstLine="0"/>
              <w:jc w:val="left"/>
              <w:rPr>
                <w:color w:val="000000"/>
              </w:rPr>
            </w:pPr>
            <w:r w:rsidRPr="00776604">
              <w:rPr>
                <w:color w:val="000000"/>
              </w:rPr>
              <w:t>ET G 3/4'' to 13mm</w:t>
            </w:r>
          </w:p>
        </w:tc>
        <w:tc>
          <w:tcPr>
            <w:tcW w:w="626" w:type="dxa"/>
            <w:noWrap/>
            <w:hideMark/>
          </w:tcPr>
          <w:p w14:paraId="776FC77C" w14:textId="77777777" w:rsidR="00776604" w:rsidRPr="00776604" w:rsidRDefault="00776604" w:rsidP="004B4A9B">
            <w:pPr>
              <w:spacing w:before="40"/>
              <w:ind w:firstLine="0"/>
              <w:jc w:val="left"/>
              <w:rPr>
                <w:color w:val="000000"/>
                <w:lang w:val="de-CH"/>
              </w:rPr>
            </w:pPr>
            <w:r w:rsidRPr="00776604">
              <w:rPr>
                <w:color w:val="000000"/>
                <w:lang w:val="de-CH"/>
              </w:rPr>
              <w:t>15</w:t>
            </w:r>
          </w:p>
        </w:tc>
        <w:tc>
          <w:tcPr>
            <w:tcW w:w="1757" w:type="dxa"/>
            <w:noWrap/>
            <w:hideMark/>
          </w:tcPr>
          <w:p w14:paraId="1644D0BE" w14:textId="77777777" w:rsidR="00776604" w:rsidRPr="00776604" w:rsidRDefault="00776604" w:rsidP="00996D76">
            <w:pPr>
              <w:spacing w:before="40"/>
              <w:ind w:firstLine="0"/>
              <w:jc w:val="left"/>
              <w:rPr>
                <w:color w:val="000000"/>
                <w:lang w:val="de-CH"/>
              </w:rPr>
            </w:pPr>
            <w:proofErr w:type="spellStart"/>
            <w:r w:rsidRPr="00776604">
              <w:rPr>
                <w:color w:val="000000"/>
                <w:lang w:val="de-CH"/>
              </w:rPr>
              <w:t>Phalombe</w:t>
            </w:r>
            <w:proofErr w:type="spellEnd"/>
            <w:r w:rsidRPr="00776604">
              <w:rPr>
                <w:color w:val="000000"/>
                <w:lang w:val="de-CH"/>
              </w:rPr>
              <w:t xml:space="preserve"> Hardware</w:t>
            </w:r>
          </w:p>
        </w:tc>
        <w:tc>
          <w:tcPr>
            <w:tcW w:w="827" w:type="dxa"/>
            <w:noWrap/>
            <w:hideMark/>
          </w:tcPr>
          <w:p w14:paraId="6908C3B1" w14:textId="77777777" w:rsidR="00776604" w:rsidRPr="00776604" w:rsidRDefault="00776604" w:rsidP="004B4A9B">
            <w:pPr>
              <w:spacing w:before="40"/>
              <w:ind w:firstLine="0"/>
              <w:jc w:val="center"/>
              <w:rPr>
                <w:color w:val="000000"/>
                <w:lang w:val="de-CH"/>
              </w:rPr>
            </w:pPr>
            <w:r w:rsidRPr="00776604">
              <w:rPr>
                <w:color w:val="000000"/>
                <w:lang w:val="de-CH"/>
              </w:rPr>
              <w:t>15</w:t>
            </w:r>
          </w:p>
        </w:tc>
      </w:tr>
      <w:tr w:rsidR="00776604" w:rsidRPr="00776604" w14:paraId="133B0CD1" w14:textId="77777777" w:rsidTr="00996D76">
        <w:trPr>
          <w:trHeight w:val="300"/>
        </w:trPr>
        <w:tc>
          <w:tcPr>
            <w:tcW w:w="1011" w:type="dxa"/>
            <w:noWrap/>
            <w:hideMark/>
          </w:tcPr>
          <w:p w14:paraId="3EC2C2E1" w14:textId="77777777" w:rsidR="00776604" w:rsidRPr="00776604" w:rsidRDefault="00776604" w:rsidP="004B4A9B">
            <w:pPr>
              <w:spacing w:before="40"/>
              <w:ind w:firstLine="0"/>
              <w:jc w:val="left"/>
              <w:rPr>
                <w:color w:val="000000"/>
                <w:lang w:val="de-CH"/>
              </w:rPr>
            </w:pPr>
          </w:p>
        </w:tc>
        <w:tc>
          <w:tcPr>
            <w:tcW w:w="540" w:type="dxa"/>
            <w:noWrap/>
            <w:hideMark/>
          </w:tcPr>
          <w:p w14:paraId="50BAFD91" w14:textId="77777777" w:rsidR="00776604" w:rsidRPr="00776604" w:rsidRDefault="00776604" w:rsidP="004B4A9B">
            <w:pPr>
              <w:spacing w:before="40"/>
              <w:ind w:firstLine="0"/>
              <w:jc w:val="left"/>
              <w:rPr>
                <w:color w:val="000000"/>
                <w:lang w:val="de-CH"/>
              </w:rPr>
            </w:pPr>
            <w:r w:rsidRPr="00776604">
              <w:rPr>
                <w:color w:val="000000"/>
                <w:lang w:val="de-CH"/>
              </w:rPr>
              <w:t>10</w:t>
            </w:r>
          </w:p>
        </w:tc>
        <w:tc>
          <w:tcPr>
            <w:tcW w:w="1417" w:type="dxa"/>
            <w:noWrap/>
            <w:hideMark/>
          </w:tcPr>
          <w:p w14:paraId="309E769F" w14:textId="7DB594FA" w:rsidR="00776604" w:rsidRPr="00776604" w:rsidRDefault="00776604" w:rsidP="004B4A9B">
            <w:pPr>
              <w:spacing w:before="40"/>
              <w:ind w:firstLine="0"/>
              <w:jc w:val="left"/>
              <w:rPr>
                <w:color w:val="000000"/>
                <w:lang w:val="de-CH"/>
              </w:rPr>
            </w:pPr>
            <w:r>
              <w:rPr>
                <w:color w:val="000000"/>
                <w:lang w:val="de-CH"/>
              </w:rPr>
              <w:t xml:space="preserve">Check </w:t>
            </w:r>
            <w:proofErr w:type="spellStart"/>
            <w:r>
              <w:rPr>
                <w:color w:val="000000"/>
                <w:lang w:val="de-CH"/>
              </w:rPr>
              <w:t>valve</w:t>
            </w:r>
            <w:proofErr w:type="spellEnd"/>
          </w:p>
        </w:tc>
        <w:tc>
          <w:tcPr>
            <w:tcW w:w="1984" w:type="dxa"/>
            <w:noWrap/>
            <w:hideMark/>
          </w:tcPr>
          <w:p w14:paraId="4A398E86" w14:textId="375235B4" w:rsidR="00776604" w:rsidRPr="00776604" w:rsidRDefault="00776604" w:rsidP="004B4A9B">
            <w:pPr>
              <w:spacing w:before="40"/>
              <w:ind w:firstLine="0"/>
              <w:jc w:val="left"/>
              <w:rPr>
                <w:color w:val="000000"/>
                <w:lang w:val="de-CH"/>
              </w:rPr>
            </w:pPr>
            <w:r w:rsidRPr="00776604">
              <w:rPr>
                <w:color w:val="000000"/>
                <w:lang w:val="de-CH"/>
              </w:rPr>
              <w:t>2x 13mm</w:t>
            </w:r>
          </w:p>
        </w:tc>
        <w:tc>
          <w:tcPr>
            <w:tcW w:w="626" w:type="dxa"/>
            <w:noWrap/>
            <w:hideMark/>
          </w:tcPr>
          <w:p w14:paraId="1D1D7F93"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0FB3FC87" w14:textId="77777777" w:rsidR="00776604" w:rsidRPr="00776604" w:rsidRDefault="00776604" w:rsidP="00996D76">
            <w:pPr>
              <w:spacing w:before="40"/>
              <w:ind w:firstLine="0"/>
              <w:jc w:val="left"/>
              <w:rPr>
                <w:color w:val="000000"/>
                <w:lang w:val="de-CH"/>
              </w:rPr>
            </w:pPr>
            <w:proofErr w:type="spellStart"/>
            <w:r w:rsidRPr="00776604">
              <w:rPr>
                <w:color w:val="000000"/>
                <w:lang w:val="de-CH"/>
              </w:rPr>
              <w:t>Temu</w:t>
            </w:r>
            <w:proofErr w:type="spellEnd"/>
          </w:p>
        </w:tc>
        <w:tc>
          <w:tcPr>
            <w:tcW w:w="827" w:type="dxa"/>
            <w:noWrap/>
            <w:hideMark/>
          </w:tcPr>
          <w:p w14:paraId="06EB7D85" w14:textId="77777777" w:rsidR="00776604" w:rsidRPr="00776604" w:rsidRDefault="00776604" w:rsidP="004B4A9B">
            <w:pPr>
              <w:spacing w:before="40"/>
              <w:ind w:firstLine="0"/>
              <w:jc w:val="center"/>
              <w:rPr>
                <w:color w:val="000000"/>
                <w:lang w:val="de-CH"/>
              </w:rPr>
            </w:pPr>
            <w:r w:rsidRPr="00776604">
              <w:rPr>
                <w:color w:val="000000"/>
                <w:lang w:val="de-CH"/>
              </w:rPr>
              <w:t>3</w:t>
            </w:r>
          </w:p>
        </w:tc>
      </w:tr>
      <w:tr w:rsidR="00776604" w:rsidRPr="00776604" w14:paraId="3EA712A2" w14:textId="77777777" w:rsidTr="00996D76">
        <w:trPr>
          <w:trHeight w:val="300"/>
        </w:trPr>
        <w:tc>
          <w:tcPr>
            <w:tcW w:w="1011" w:type="dxa"/>
            <w:noWrap/>
            <w:hideMark/>
          </w:tcPr>
          <w:p w14:paraId="5B677BED" w14:textId="77777777" w:rsidR="00776604" w:rsidRPr="00776604" w:rsidRDefault="00776604" w:rsidP="004B4A9B">
            <w:pPr>
              <w:spacing w:before="40"/>
              <w:ind w:firstLine="0"/>
              <w:jc w:val="left"/>
              <w:rPr>
                <w:color w:val="000000"/>
                <w:lang w:val="de-CH"/>
              </w:rPr>
            </w:pPr>
          </w:p>
        </w:tc>
        <w:tc>
          <w:tcPr>
            <w:tcW w:w="540" w:type="dxa"/>
            <w:noWrap/>
            <w:hideMark/>
          </w:tcPr>
          <w:p w14:paraId="2C0A104F" w14:textId="77777777" w:rsidR="00776604" w:rsidRPr="00776604" w:rsidRDefault="00776604" w:rsidP="004B4A9B">
            <w:pPr>
              <w:spacing w:before="40"/>
              <w:ind w:firstLine="0"/>
              <w:jc w:val="left"/>
              <w:rPr>
                <w:color w:val="000000"/>
                <w:lang w:val="de-CH"/>
              </w:rPr>
            </w:pPr>
            <w:r w:rsidRPr="00776604">
              <w:rPr>
                <w:color w:val="000000"/>
                <w:lang w:val="de-CH"/>
              </w:rPr>
              <w:t>11</w:t>
            </w:r>
          </w:p>
        </w:tc>
        <w:tc>
          <w:tcPr>
            <w:tcW w:w="1417" w:type="dxa"/>
            <w:noWrap/>
            <w:hideMark/>
          </w:tcPr>
          <w:p w14:paraId="19207F0B" w14:textId="77777777" w:rsidR="00776604" w:rsidRPr="00776604" w:rsidRDefault="00776604" w:rsidP="004B4A9B">
            <w:pPr>
              <w:spacing w:before="40"/>
              <w:ind w:firstLine="0"/>
              <w:jc w:val="left"/>
              <w:rPr>
                <w:color w:val="000000"/>
                <w:lang w:val="de-CH"/>
              </w:rPr>
            </w:pPr>
            <w:r w:rsidRPr="00776604">
              <w:rPr>
                <w:color w:val="000000"/>
                <w:lang w:val="de-CH"/>
              </w:rPr>
              <w:t>Manometer</w:t>
            </w:r>
          </w:p>
        </w:tc>
        <w:tc>
          <w:tcPr>
            <w:tcW w:w="1984" w:type="dxa"/>
            <w:noWrap/>
            <w:hideMark/>
          </w:tcPr>
          <w:p w14:paraId="0EB68265" w14:textId="7112AA44" w:rsidR="00776604" w:rsidRPr="00776604" w:rsidRDefault="0071229E" w:rsidP="004B4A9B">
            <w:pPr>
              <w:spacing w:before="40"/>
              <w:ind w:firstLine="0"/>
              <w:jc w:val="left"/>
              <w:rPr>
                <w:color w:val="000000"/>
              </w:rPr>
            </w:pPr>
            <w:r>
              <w:rPr>
                <w:color w:val="000000"/>
              </w:rPr>
              <w:t>0-</w:t>
            </w:r>
            <w:r w:rsidR="00776604" w:rsidRPr="00776604">
              <w:rPr>
                <w:color w:val="000000"/>
              </w:rPr>
              <w:t>3 bar, IT G 1/4''</w:t>
            </w:r>
          </w:p>
        </w:tc>
        <w:tc>
          <w:tcPr>
            <w:tcW w:w="626" w:type="dxa"/>
            <w:noWrap/>
            <w:hideMark/>
          </w:tcPr>
          <w:p w14:paraId="0AB5156A"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60034A3D" w14:textId="77777777" w:rsidR="00776604" w:rsidRPr="00776604" w:rsidRDefault="00776604" w:rsidP="00996D76">
            <w:pPr>
              <w:spacing w:before="40"/>
              <w:ind w:firstLine="0"/>
              <w:jc w:val="left"/>
              <w:rPr>
                <w:color w:val="000000"/>
                <w:lang w:val="de-CH"/>
              </w:rPr>
            </w:pPr>
            <w:proofErr w:type="spellStart"/>
            <w:r w:rsidRPr="00776604">
              <w:rPr>
                <w:color w:val="000000"/>
                <w:lang w:val="de-CH"/>
              </w:rPr>
              <w:t>Temu</w:t>
            </w:r>
            <w:proofErr w:type="spellEnd"/>
          </w:p>
        </w:tc>
        <w:tc>
          <w:tcPr>
            <w:tcW w:w="827" w:type="dxa"/>
            <w:noWrap/>
            <w:hideMark/>
          </w:tcPr>
          <w:p w14:paraId="7943F1FB" w14:textId="77777777" w:rsidR="00776604" w:rsidRPr="00776604" w:rsidRDefault="00776604" w:rsidP="004B4A9B">
            <w:pPr>
              <w:spacing w:before="40"/>
              <w:ind w:firstLine="0"/>
              <w:jc w:val="center"/>
              <w:rPr>
                <w:color w:val="000000"/>
                <w:lang w:val="de-CH"/>
              </w:rPr>
            </w:pPr>
            <w:r w:rsidRPr="00776604">
              <w:rPr>
                <w:color w:val="000000"/>
                <w:lang w:val="de-CH"/>
              </w:rPr>
              <w:t>5</w:t>
            </w:r>
          </w:p>
        </w:tc>
      </w:tr>
      <w:tr w:rsidR="00776604" w:rsidRPr="00776604" w14:paraId="4A89542A" w14:textId="77777777" w:rsidTr="00996D76">
        <w:trPr>
          <w:trHeight w:val="300"/>
        </w:trPr>
        <w:tc>
          <w:tcPr>
            <w:tcW w:w="1011" w:type="dxa"/>
            <w:noWrap/>
            <w:hideMark/>
          </w:tcPr>
          <w:p w14:paraId="2A82B2C9" w14:textId="77777777" w:rsidR="00776604" w:rsidRPr="00776604" w:rsidRDefault="00776604" w:rsidP="004B4A9B">
            <w:pPr>
              <w:spacing w:before="40"/>
              <w:ind w:firstLine="0"/>
              <w:jc w:val="left"/>
              <w:rPr>
                <w:color w:val="000000"/>
                <w:lang w:val="de-CH"/>
              </w:rPr>
            </w:pPr>
          </w:p>
        </w:tc>
        <w:tc>
          <w:tcPr>
            <w:tcW w:w="540" w:type="dxa"/>
            <w:noWrap/>
            <w:hideMark/>
          </w:tcPr>
          <w:p w14:paraId="73118C01" w14:textId="77777777" w:rsidR="00776604" w:rsidRPr="00776604" w:rsidRDefault="00776604" w:rsidP="004B4A9B">
            <w:pPr>
              <w:spacing w:before="40"/>
              <w:ind w:firstLine="0"/>
              <w:jc w:val="left"/>
              <w:rPr>
                <w:color w:val="000000"/>
                <w:lang w:val="de-CH"/>
              </w:rPr>
            </w:pPr>
            <w:r w:rsidRPr="00776604">
              <w:rPr>
                <w:color w:val="000000"/>
                <w:lang w:val="de-CH"/>
              </w:rPr>
              <w:t>12</w:t>
            </w:r>
          </w:p>
        </w:tc>
        <w:tc>
          <w:tcPr>
            <w:tcW w:w="1417" w:type="dxa"/>
            <w:noWrap/>
            <w:hideMark/>
          </w:tcPr>
          <w:p w14:paraId="0334EB0B" w14:textId="6B623333" w:rsidR="00776604" w:rsidRPr="00776604" w:rsidRDefault="00776604" w:rsidP="004B4A9B">
            <w:pPr>
              <w:spacing w:before="40"/>
              <w:ind w:firstLine="0"/>
              <w:jc w:val="left"/>
              <w:rPr>
                <w:color w:val="000000"/>
                <w:lang w:val="de-CH"/>
              </w:rPr>
            </w:pPr>
            <w:r w:rsidRPr="00776604">
              <w:rPr>
                <w:color w:val="000000"/>
                <w:lang w:val="de-CH"/>
              </w:rPr>
              <w:t xml:space="preserve">Hose </w:t>
            </w:r>
          </w:p>
        </w:tc>
        <w:tc>
          <w:tcPr>
            <w:tcW w:w="1984" w:type="dxa"/>
            <w:noWrap/>
            <w:hideMark/>
          </w:tcPr>
          <w:p w14:paraId="2029AF08" w14:textId="77777777" w:rsidR="00776604" w:rsidRPr="00776604" w:rsidRDefault="00776604" w:rsidP="004B4A9B">
            <w:pPr>
              <w:spacing w:before="40"/>
              <w:ind w:firstLine="0"/>
              <w:jc w:val="left"/>
              <w:rPr>
                <w:color w:val="000000"/>
                <w:lang w:val="de-CH"/>
              </w:rPr>
            </w:pPr>
            <w:r w:rsidRPr="00776604">
              <w:rPr>
                <w:color w:val="000000"/>
                <w:lang w:val="de-CH"/>
              </w:rPr>
              <w:t>2x IT G 3/4''</w:t>
            </w:r>
          </w:p>
        </w:tc>
        <w:tc>
          <w:tcPr>
            <w:tcW w:w="626" w:type="dxa"/>
            <w:noWrap/>
            <w:hideMark/>
          </w:tcPr>
          <w:p w14:paraId="7A2C9BEC" w14:textId="77777777" w:rsidR="00776604" w:rsidRPr="00776604" w:rsidRDefault="00776604" w:rsidP="004B4A9B">
            <w:pPr>
              <w:spacing w:before="40"/>
              <w:ind w:firstLine="0"/>
              <w:jc w:val="left"/>
              <w:rPr>
                <w:color w:val="000000"/>
                <w:lang w:val="de-CH"/>
              </w:rPr>
            </w:pPr>
            <w:r w:rsidRPr="00776604">
              <w:rPr>
                <w:color w:val="000000"/>
                <w:lang w:val="de-CH"/>
              </w:rPr>
              <w:t>2</w:t>
            </w:r>
          </w:p>
        </w:tc>
        <w:tc>
          <w:tcPr>
            <w:tcW w:w="1757" w:type="dxa"/>
            <w:noWrap/>
            <w:hideMark/>
          </w:tcPr>
          <w:p w14:paraId="1C66B1A9" w14:textId="77777777" w:rsidR="00776604" w:rsidRPr="00776604" w:rsidRDefault="00776604" w:rsidP="00996D76">
            <w:pPr>
              <w:spacing w:before="40"/>
              <w:ind w:firstLine="0"/>
              <w:jc w:val="left"/>
              <w:rPr>
                <w:color w:val="000000"/>
                <w:lang w:val="de-CH"/>
              </w:rPr>
            </w:pPr>
            <w:r w:rsidRPr="00776604">
              <w:rPr>
                <w:color w:val="000000"/>
                <w:lang w:val="de-CH"/>
              </w:rPr>
              <w:t>*incl. in</w:t>
            </w:r>
          </w:p>
        </w:tc>
        <w:tc>
          <w:tcPr>
            <w:tcW w:w="827" w:type="dxa"/>
            <w:noWrap/>
            <w:hideMark/>
          </w:tcPr>
          <w:p w14:paraId="2ABA5CDD" w14:textId="77777777" w:rsidR="00776604" w:rsidRPr="00776604" w:rsidRDefault="00776604" w:rsidP="004B4A9B">
            <w:pPr>
              <w:spacing w:before="40"/>
              <w:ind w:firstLine="0"/>
              <w:jc w:val="center"/>
              <w:rPr>
                <w:color w:val="000000"/>
                <w:lang w:val="de-CH"/>
              </w:rPr>
            </w:pPr>
          </w:p>
        </w:tc>
      </w:tr>
      <w:tr w:rsidR="00776604" w:rsidRPr="00776604" w14:paraId="24C2899D" w14:textId="77777777" w:rsidTr="00996D76">
        <w:trPr>
          <w:trHeight w:val="300"/>
        </w:trPr>
        <w:tc>
          <w:tcPr>
            <w:tcW w:w="1011" w:type="dxa"/>
            <w:noWrap/>
            <w:hideMark/>
          </w:tcPr>
          <w:p w14:paraId="116EACD9" w14:textId="77777777" w:rsidR="00776604" w:rsidRPr="00776604" w:rsidRDefault="00776604" w:rsidP="004B4A9B">
            <w:pPr>
              <w:spacing w:before="40"/>
              <w:ind w:firstLine="0"/>
              <w:jc w:val="left"/>
              <w:rPr>
                <w:lang w:val="de-CH"/>
              </w:rPr>
            </w:pPr>
          </w:p>
        </w:tc>
        <w:tc>
          <w:tcPr>
            <w:tcW w:w="540" w:type="dxa"/>
            <w:noWrap/>
            <w:hideMark/>
          </w:tcPr>
          <w:p w14:paraId="5DE9AF49" w14:textId="77777777" w:rsidR="00776604" w:rsidRPr="00776604" w:rsidRDefault="00776604" w:rsidP="004B4A9B">
            <w:pPr>
              <w:spacing w:before="40"/>
              <w:ind w:firstLine="0"/>
              <w:jc w:val="left"/>
              <w:rPr>
                <w:color w:val="000000"/>
                <w:lang w:val="de-CH"/>
              </w:rPr>
            </w:pPr>
            <w:r w:rsidRPr="00776604">
              <w:rPr>
                <w:color w:val="000000"/>
                <w:lang w:val="de-CH"/>
              </w:rPr>
              <w:t>13</w:t>
            </w:r>
          </w:p>
        </w:tc>
        <w:tc>
          <w:tcPr>
            <w:tcW w:w="1417" w:type="dxa"/>
            <w:noWrap/>
            <w:hideMark/>
          </w:tcPr>
          <w:p w14:paraId="68F67509" w14:textId="6500D116" w:rsidR="00776604" w:rsidRPr="00776604" w:rsidRDefault="00776604" w:rsidP="004B4A9B">
            <w:pPr>
              <w:spacing w:before="40"/>
              <w:ind w:firstLine="0"/>
              <w:jc w:val="left"/>
              <w:rPr>
                <w:color w:val="000000"/>
                <w:lang w:val="de-CH"/>
              </w:rPr>
            </w:pPr>
            <w:r>
              <w:rPr>
                <w:color w:val="000000"/>
                <w:lang w:val="de-CH"/>
              </w:rPr>
              <w:t>Bottle</w:t>
            </w:r>
          </w:p>
        </w:tc>
        <w:tc>
          <w:tcPr>
            <w:tcW w:w="1984" w:type="dxa"/>
            <w:noWrap/>
            <w:hideMark/>
          </w:tcPr>
          <w:p w14:paraId="51F4BB3A" w14:textId="77777777" w:rsidR="00776604" w:rsidRPr="00776604" w:rsidRDefault="00776604" w:rsidP="004B4A9B">
            <w:pPr>
              <w:spacing w:before="40"/>
              <w:ind w:firstLine="0"/>
              <w:jc w:val="left"/>
              <w:rPr>
                <w:color w:val="000000"/>
                <w:lang w:val="de-CH"/>
              </w:rPr>
            </w:pPr>
            <w:r w:rsidRPr="00776604">
              <w:rPr>
                <w:color w:val="000000"/>
                <w:lang w:val="de-CH"/>
              </w:rPr>
              <w:t>20L</w:t>
            </w:r>
          </w:p>
        </w:tc>
        <w:tc>
          <w:tcPr>
            <w:tcW w:w="626" w:type="dxa"/>
            <w:noWrap/>
            <w:hideMark/>
          </w:tcPr>
          <w:p w14:paraId="34BF7B8F"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30F3EE79" w14:textId="77777777" w:rsidR="00776604" w:rsidRPr="00776604" w:rsidRDefault="00776604" w:rsidP="00996D76">
            <w:pPr>
              <w:spacing w:before="40"/>
              <w:ind w:firstLine="0"/>
              <w:jc w:val="left"/>
              <w:rPr>
                <w:color w:val="000000"/>
                <w:lang w:val="de-CH"/>
              </w:rPr>
            </w:pPr>
            <w:r w:rsidRPr="00776604">
              <w:rPr>
                <w:color w:val="000000"/>
                <w:lang w:val="de-CH"/>
              </w:rPr>
              <w:t>Sana Cash &amp; Carry</w:t>
            </w:r>
          </w:p>
        </w:tc>
        <w:tc>
          <w:tcPr>
            <w:tcW w:w="827" w:type="dxa"/>
            <w:noWrap/>
            <w:hideMark/>
          </w:tcPr>
          <w:p w14:paraId="1910636A" w14:textId="77777777" w:rsidR="00776604" w:rsidRPr="00776604" w:rsidRDefault="00776604" w:rsidP="004B4A9B">
            <w:pPr>
              <w:spacing w:before="40"/>
              <w:ind w:firstLine="0"/>
              <w:jc w:val="center"/>
              <w:rPr>
                <w:color w:val="000000"/>
                <w:lang w:val="de-CH"/>
              </w:rPr>
            </w:pPr>
            <w:r w:rsidRPr="00776604">
              <w:rPr>
                <w:color w:val="000000"/>
                <w:lang w:val="de-CH"/>
              </w:rPr>
              <w:t>6</w:t>
            </w:r>
          </w:p>
        </w:tc>
      </w:tr>
      <w:tr w:rsidR="00776604" w:rsidRPr="00776604" w14:paraId="6780B44D" w14:textId="77777777" w:rsidTr="00996D76">
        <w:trPr>
          <w:trHeight w:val="300"/>
        </w:trPr>
        <w:tc>
          <w:tcPr>
            <w:tcW w:w="1011" w:type="dxa"/>
            <w:noWrap/>
            <w:hideMark/>
          </w:tcPr>
          <w:p w14:paraId="5626170A" w14:textId="77777777" w:rsidR="00776604" w:rsidRPr="00776604" w:rsidRDefault="00776604" w:rsidP="004B4A9B">
            <w:pPr>
              <w:spacing w:before="40"/>
              <w:ind w:firstLine="0"/>
              <w:jc w:val="left"/>
              <w:rPr>
                <w:color w:val="000000"/>
                <w:lang w:val="de-CH"/>
              </w:rPr>
            </w:pPr>
          </w:p>
        </w:tc>
        <w:tc>
          <w:tcPr>
            <w:tcW w:w="540" w:type="dxa"/>
            <w:noWrap/>
            <w:hideMark/>
          </w:tcPr>
          <w:p w14:paraId="0E4EADA8" w14:textId="77777777" w:rsidR="00776604" w:rsidRPr="00776604" w:rsidRDefault="00776604" w:rsidP="004B4A9B">
            <w:pPr>
              <w:spacing w:before="40"/>
              <w:ind w:firstLine="0"/>
              <w:jc w:val="left"/>
              <w:rPr>
                <w:color w:val="000000"/>
                <w:lang w:val="de-CH"/>
              </w:rPr>
            </w:pPr>
            <w:r w:rsidRPr="00776604">
              <w:rPr>
                <w:color w:val="000000"/>
                <w:lang w:val="de-CH"/>
              </w:rPr>
              <w:t>14</w:t>
            </w:r>
          </w:p>
        </w:tc>
        <w:tc>
          <w:tcPr>
            <w:tcW w:w="1417" w:type="dxa"/>
            <w:noWrap/>
            <w:hideMark/>
          </w:tcPr>
          <w:p w14:paraId="7B68C365" w14:textId="20EE7C60" w:rsidR="00776604" w:rsidRPr="00776604" w:rsidRDefault="00776604" w:rsidP="004B4A9B">
            <w:pPr>
              <w:spacing w:before="40"/>
              <w:ind w:firstLine="0"/>
              <w:jc w:val="left"/>
              <w:rPr>
                <w:color w:val="000000"/>
                <w:lang w:val="de-CH"/>
              </w:rPr>
            </w:pPr>
            <w:proofErr w:type="spellStart"/>
            <w:r w:rsidRPr="00776604">
              <w:rPr>
                <w:color w:val="000000"/>
                <w:lang w:val="de-CH"/>
              </w:rPr>
              <w:t>Water</w:t>
            </w:r>
            <w:proofErr w:type="spellEnd"/>
            <w:r w:rsidRPr="00776604">
              <w:rPr>
                <w:color w:val="000000"/>
                <w:lang w:val="de-CH"/>
              </w:rPr>
              <w:t xml:space="preserve"> pump</w:t>
            </w:r>
          </w:p>
        </w:tc>
        <w:tc>
          <w:tcPr>
            <w:tcW w:w="1984" w:type="dxa"/>
            <w:noWrap/>
            <w:hideMark/>
          </w:tcPr>
          <w:p w14:paraId="7D1CF0D3" w14:textId="77777777" w:rsidR="00776604" w:rsidRPr="00776604" w:rsidRDefault="00776604" w:rsidP="004B4A9B">
            <w:pPr>
              <w:spacing w:before="40"/>
              <w:ind w:firstLine="0"/>
              <w:jc w:val="left"/>
              <w:rPr>
                <w:color w:val="000000"/>
                <w:lang w:val="de-CH"/>
              </w:rPr>
            </w:pPr>
          </w:p>
        </w:tc>
        <w:tc>
          <w:tcPr>
            <w:tcW w:w="626" w:type="dxa"/>
            <w:noWrap/>
            <w:hideMark/>
          </w:tcPr>
          <w:p w14:paraId="5A4FC7A9"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41AB85B9" w14:textId="77777777" w:rsidR="00776604" w:rsidRPr="00776604" w:rsidRDefault="00776604" w:rsidP="00996D76">
            <w:pPr>
              <w:spacing w:before="40"/>
              <w:ind w:firstLine="0"/>
              <w:jc w:val="left"/>
              <w:rPr>
                <w:color w:val="000000"/>
                <w:lang w:val="de-CH"/>
              </w:rPr>
            </w:pPr>
            <w:r w:rsidRPr="00776604">
              <w:rPr>
                <w:color w:val="000000"/>
                <w:lang w:val="de-CH"/>
              </w:rPr>
              <w:t>Ricardo</w:t>
            </w:r>
          </w:p>
        </w:tc>
        <w:tc>
          <w:tcPr>
            <w:tcW w:w="827" w:type="dxa"/>
            <w:noWrap/>
            <w:hideMark/>
          </w:tcPr>
          <w:p w14:paraId="6C35D030" w14:textId="77777777" w:rsidR="00776604" w:rsidRPr="00776604" w:rsidRDefault="00776604" w:rsidP="004B4A9B">
            <w:pPr>
              <w:spacing w:before="40"/>
              <w:ind w:firstLine="0"/>
              <w:jc w:val="center"/>
              <w:rPr>
                <w:color w:val="000000"/>
                <w:lang w:val="de-CH"/>
              </w:rPr>
            </w:pPr>
            <w:r w:rsidRPr="00776604">
              <w:rPr>
                <w:color w:val="000000"/>
                <w:lang w:val="de-CH"/>
              </w:rPr>
              <w:t>12</w:t>
            </w:r>
          </w:p>
        </w:tc>
      </w:tr>
      <w:tr w:rsidR="00776604" w:rsidRPr="00776604" w14:paraId="31E2D17A" w14:textId="77777777" w:rsidTr="00996D76">
        <w:trPr>
          <w:trHeight w:val="300"/>
        </w:trPr>
        <w:tc>
          <w:tcPr>
            <w:tcW w:w="1011" w:type="dxa"/>
            <w:noWrap/>
            <w:hideMark/>
          </w:tcPr>
          <w:p w14:paraId="4F91D958" w14:textId="77777777" w:rsidR="00776604" w:rsidRPr="00776604" w:rsidRDefault="00776604" w:rsidP="004B4A9B">
            <w:pPr>
              <w:spacing w:before="40"/>
              <w:ind w:firstLine="0"/>
              <w:jc w:val="left"/>
              <w:rPr>
                <w:color w:val="000000"/>
                <w:lang w:val="de-CH"/>
              </w:rPr>
            </w:pPr>
          </w:p>
        </w:tc>
        <w:tc>
          <w:tcPr>
            <w:tcW w:w="540" w:type="dxa"/>
            <w:noWrap/>
            <w:hideMark/>
          </w:tcPr>
          <w:p w14:paraId="294BE9F9" w14:textId="77777777" w:rsidR="00776604" w:rsidRPr="00776604" w:rsidRDefault="00776604" w:rsidP="004B4A9B">
            <w:pPr>
              <w:spacing w:before="40"/>
              <w:ind w:firstLine="0"/>
              <w:jc w:val="left"/>
              <w:rPr>
                <w:color w:val="000000"/>
                <w:lang w:val="de-CH"/>
              </w:rPr>
            </w:pPr>
            <w:r w:rsidRPr="00776604">
              <w:rPr>
                <w:color w:val="000000"/>
                <w:lang w:val="de-CH"/>
              </w:rPr>
              <w:t>15</w:t>
            </w:r>
          </w:p>
        </w:tc>
        <w:tc>
          <w:tcPr>
            <w:tcW w:w="1417" w:type="dxa"/>
            <w:noWrap/>
            <w:hideMark/>
          </w:tcPr>
          <w:p w14:paraId="605BC99A" w14:textId="78263933" w:rsidR="00776604" w:rsidRPr="00776604" w:rsidRDefault="00776604" w:rsidP="004B4A9B">
            <w:pPr>
              <w:spacing w:before="40"/>
              <w:ind w:firstLine="0"/>
              <w:jc w:val="left"/>
              <w:rPr>
                <w:color w:val="000000"/>
                <w:lang w:val="de-CH"/>
              </w:rPr>
            </w:pPr>
            <w:r w:rsidRPr="00776604">
              <w:rPr>
                <w:color w:val="000000"/>
                <w:lang w:val="de-CH"/>
              </w:rPr>
              <w:t>Rubber Hose</w:t>
            </w:r>
          </w:p>
        </w:tc>
        <w:tc>
          <w:tcPr>
            <w:tcW w:w="1984" w:type="dxa"/>
            <w:noWrap/>
            <w:hideMark/>
          </w:tcPr>
          <w:p w14:paraId="3C51F21C" w14:textId="77777777" w:rsidR="00776604" w:rsidRPr="00776604" w:rsidRDefault="00776604" w:rsidP="004B4A9B">
            <w:pPr>
              <w:spacing w:before="40"/>
              <w:ind w:firstLine="0"/>
              <w:jc w:val="left"/>
              <w:rPr>
                <w:color w:val="000000"/>
                <w:lang w:val="de-CH"/>
              </w:rPr>
            </w:pPr>
            <w:r w:rsidRPr="00776604">
              <w:rPr>
                <w:color w:val="000000"/>
                <w:lang w:val="de-CH"/>
              </w:rPr>
              <w:t>D x L: 13mm x 5m</w:t>
            </w:r>
          </w:p>
        </w:tc>
        <w:tc>
          <w:tcPr>
            <w:tcW w:w="626" w:type="dxa"/>
            <w:noWrap/>
            <w:hideMark/>
          </w:tcPr>
          <w:p w14:paraId="2EC1FBDB"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62E7D8AC" w14:textId="77777777" w:rsidR="00776604" w:rsidRPr="00776604" w:rsidRDefault="00776604" w:rsidP="00996D76">
            <w:pPr>
              <w:spacing w:before="40"/>
              <w:ind w:firstLine="0"/>
              <w:jc w:val="left"/>
              <w:rPr>
                <w:color w:val="000000"/>
                <w:lang w:val="de-CH"/>
              </w:rPr>
            </w:pPr>
            <w:r w:rsidRPr="00776604">
              <w:rPr>
                <w:color w:val="000000"/>
                <w:lang w:val="de-CH"/>
              </w:rPr>
              <w:t>Blantyre Market</w:t>
            </w:r>
          </w:p>
        </w:tc>
        <w:tc>
          <w:tcPr>
            <w:tcW w:w="827" w:type="dxa"/>
            <w:noWrap/>
            <w:hideMark/>
          </w:tcPr>
          <w:p w14:paraId="73702FB3" w14:textId="77777777" w:rsidR="00776604" w:rsidRPr="00776604" w:rsidRDefault="00776604" w:rsidP="004B4A9B">
            <w:pPr>
              <w:spacing w:before="40"/>
              <w:ind w:firstLine="0"/>
              <w:jc w:val="center"/>
              <w:rPr>
                <w:color w:val="000000"/>
                <w:lang w:val="de-CH"/>
              </w:rPr>
            </w:pPr>
            <w:r w:rsidRPr="00776604">
              <w:rPr>
                <w:color w:val="000000"/>
                <w:lang w:val="de-CH"/>
              </w:rPr>
              <w:t>7</w:t>
            </w:r>
          </w:p>
        </w:tc>
      </w:tr>
      <w:tr w:rsidR="00776604" w:rsidRPr="00776604" w14:paraId="17637545" w14:textId="77777777" w:rsidTr="00996D76">
        <w:trPr>
          <w:trHeight w:val="300"/>
        </w:trPr>
        <w:tc>
          <w:tcPr>
            <w:tcW w:w="1011" w:type="dxa"/>
            <w:noWrap/>
            <w:hideMark/>
          </w:tcPr>
          <w:p w14:paraId="658AFB14" w14:textId="77777777" w:rsidR="00776604" w:rsidRPr="00776604" w:rsidRDefault="00776604" w:rsidP="004B4A9B">
            <w:pPr>
              <w:spacing w:before="40"/>
              <w:ind w:firstLine="0"/>
              <w:jc w:val="left"/>
              <w:rPr>
                <w:color w:val="000000"/>
                <w:lang w:val="de-CH"/>
              </w:rPr>
            </w:pPr>
          </w:p>
        </w:tc>
        <w:tc>
          <w:tcPr>
            <w:tcW w:w="540" w:type="dxa"/>
            <w:noWrap/>
            <w:hideMark/>
          </w:tcPr>
          <w:p w14:paraId="1FCF0C3A" w14:textId="77777777" w:rsidR="00776604" w:rsidRPr="00776604" w:rsidRDefault="00776604" w:rsidP="004B4A9B">
            <w:pPr>
              <w:spacing w:before="40"/>
              <w:ind w:firstLine="0"/>
              <w:jc w:val="left"/>
              <w:rPr>
                <w:color w:val="000000"/>
                <w:lang w:val="de-CH"/>
              </w:rPr>
            </w:pPr>
            <w:r w:rsidRPr="00776604">
              <w:rPr>
                <w:color w:val="000000"/>
                <w:lang w:val="de-CH"/>
              </w:rPr>
              <w:t>16</w:t>
            </w:r>
          </w:p>
        </w:tc>
        <w:tc>
          <w:tcPr>
            <w:tcW w:w="1417" w:type="dxa"/>
            <w:noWrap/>
            <w:hideMark/>
          </w:tcPr>
          <w:p w14:paraId="6514DE5E" w14:textId="77777777" w:rsidR="00776604" w:rsidRPr="00776604" w:rsidRDefault="00776604" w:rsidP="004B4A9B">
            <w:pPr>
              <w:spacing w:before="40"/>
              <w:ind w:firstLine="0"/>
              <w:jc w:val="left"/>
              <w:rPr>
                <w:color w:val="000000"/>
                <w:lang w:val="de-CH"/>
              </w:rPr>
            </w:pPr>
            <w:r w:rsidRPr="00776604">
              <w:rPr>
                <w:color w:val="000000"/>
                <w:lang w:val="de-CH"/>
              </w:rPr>
              <w:t xml:space="preserve">Hose </w:t>
            </w:r>
            <w:proofErr w:type="spellStart"/>
            <w:r w:rsidRPr="00776604">
              <w:rPr>
                <w:color w:val="000000"/>
                <w:lang w:val="de-CH"/>
              </w:rPr>
              <w:t>Clamps</w:t>
            </w:r>
            <w:proofErr w:type="spellEnd"/>
          </w:p>
        </w:tc>
        <w:tc>
          <w:tcPr>
            <w:tcW w:w="1984" w:type="dxa"/>
            <w:noWrap/>
            <w:hideMark/>
          </w:tcPr>
          <w:p w14:paraId="6CA3990F" w14:textId="0CEE3110" w:rsidR="00776604" w:rsidRPr="00776604" w:rsidRDefault="00776604" w:rsidP="004B4A9B">
            <w:pPr>
              <w:spacing w:before="40"/>
              <w:ind w:firstLine="0"/>
              <w:jc w:val="left"/>
              <w:rPr>
                <w:color w:val="000000"/>
              </w:rPr>
            </w:pPr>
            <w:r w:rsidRPr="00776604">
              <w:rPr>
                <w:color w:val="000000"/>
              </w:rPr>
              <w:t>13mm</w:t>
            </w:r>
            <w:r w:rsidR="0071229E">
              <w:rPr>
                <w:color w:val="000000"/>
              </w:rPr>
              <w:t>-16mm</w:t>
            </w:r>
          </w:p>
        </w:tc>
        <w:tc>
          <w:tcPr>
            <w:tcW w:w="626" w:type="dxa"/>
            <w:noWrap/>
            <w:hideMark/>
          </w:tcPr>
          <w:p w14:paraId="5B33B747" w14:textId="77777777" w:rsidR="00776604" w:rsidRPr="00776604" w:rsidRDefault="00776604" w:rsidP="004B4A9B">
            <w:pPr>
              <w:spacing w:before="40"/>
              <w:ind w:firstLine="0"/>
              <w:jc w:val="left"/>
              <w:rPr>
                <w:color w:val="000000"/>
                <w:lang w:val="de-CH"/>
              </w:rPr>
            </w:pPr>
            <w:r w:rsidRPr="00776604">
              <w:rPr>
                <w:color w:val="000000"/>
                <w:lang w:val="de-CH"/>
              </w:rPr>
              <w:t>15</w:t>
            </w:r>
          </w:p>
        </w:tc>
        <w:tc>
          <w:tcPr>
            <w:tcW w:w="1757" w:type="dxa"/>
            <w:noWrap/>
            <w:hideMark/>
          </w:tcPr>
          <w:p w14:paraId="6A0B0F1C" w14:textId="77777777" w:rsidR="00776604" w:rsidRPr="00776604" w:rsidRDefault="00776604" w:rsidP="00996D76">
            <w:pPr>
              <w:spacing w:before="40"/>
              <w:ind w:firstLine="0"/>
              <w:jc w:val="left"/>
              <w:rPr>
                <w:color w:val="000000"/>
                <w:lang w:val="de-CH"/>
              </w:rPr>
            </w:pPr>
            <w:proofErr w:type="spellStart"/>
            <w:r w:rsidRPr="00776604">
              <w:rPr>
                <w:color w:val="000000"/>
                <w:lang w:val="de-CH"/>
              </w:rPr>
              <w:t>Build</w:t>
            </w:r>
            <w:proofErr w:type="spellEnd"/>
            <w:r w:rsidRPr="00776604">
              <w:rPr>
                <w:color w:val="000000"/>
                <w:lang w:val="de-CH"/>
              </w:rPr>
              <w:t xml:space="preserve"> </w:t>
            </w:r>
            <w:proofErr w:type="spellStart"/>
            <w:r w:rsidRPr="00776604">
              <w:rPr>
                <w:color w:val="000000"/>
                <w:lang w:val="de-CH"/>
              </w:rPr>
              <w:t>Africa</w:t>
            </w:r>
            <w:proofErr w:type="spellEnd"/>
            <w:r w:rsidRPr="00776604">
              <w:rPr>
                <w:color w:val="000000"/>
                <w:lang w:val="de-CH"/>
              </w:rPr>
              <w:t xml:space="preserve"> Ltd.</w:t>
            </w:r>
          </w:p>
        </w:tc>
        <w:tc>
          <w:tcPr>
            <w:tcW w:w="827" w:type="dxa"/>
            <w:noWrap/>
            <w:hideMark/>
          </w:tcPr>
          <w:p w14:paraId="454F89BA" w14:textId="77777777" w:rsidR="00776604" w:rsidRPr="00776604" w:rsidRDefault="00776604" w:rsidP="004B4A9B">
            <w:pPr>
              <w:spacing w:before="40"/>
              <w:ind w:firstLine="0"/>
              <w:jc w:val="center"/>
              <w:rPr>
                <w:color w:val="000000"/>
                <w:lang w:val="de-CH"/>
              </w:rPr>
            </w:pPr>
            <w:r w:rsidRPr="00776604">
              <w:rPr>
                <w:color w:val="000000"/>
                <w:lang w:val="de-CH"/>
              </w:rPr>
              <w:t>17</w:t>
            </w:r>
          </w:p>
        </w:tc>
      </w:tr>
      <w:tr w:rsidR="00776604" w:rsidRPr="00776604" w14:paraId="0D4FDBA6" w14:textId="77777777" w:rsidTr="00996D76">
        <w:trPr>
          <w:trHeight w:val="300"/>
        </w:trPr>
        <w:tc>
          <w:tcPr>
            <w:tcW w:w="1011" w:type="dxa"/>
            <w:noWrap/>
            <w:hideMark/>
          </w:tcPr>
          <w:p w14:paraId="5D96A398" w14:textId="77777777" w:rsidR="00776604" w:rsidRPr="00776604" w:rsidRDefault="00776604" w:rsidP="004B4A9B">
            <w:pPr>
              <w:spacing w:before="40"/>
              <w:ind w:firstLine="0"/>
              <w:jc w:val="left"/>
              <w:rPr>
                <w:color w:val="000000"/>
                <w:lang w:val="de-CH"/>
              </w:rPr>
            </w:pPr>
          </w:p>
        </w:tc>
        <w:tc>
          <w:tcPr>
            <w:tcW w:w="540" w:type="dxa"/>
            <w:noWrap/>
            <w:hideMark/>
          </w:tcPr>
          <w:p w14:paraId="770EDBA7" w14:textId="77777777" w:rsidR="00776604" w:rsidRPr="00776604" w:rsidRDefault="00776604" w:rsidP="004B4A9B">
            <w:pPr>
              <w:spacing w:before="40"/>
              <w:ind w:firstLine="0"/>
              <w:jc w:val="left"/>
              <w:rPr>
                <w:color w:val="000000"/>
                <w:lang w:val="de-CH"/>
              </w:rPr>
            </w:pPr>
            <w:r w:rsidRPr="00776604">
              <w:rPr>
                <w:color w:val="000000"/>
                <w:lang w:val="de-CH"/>
              </w:rPr>
              <w:t>17</w:t>
            </w:r>
          </w:p>
        </w:tc>
        <w:tc>
          <w:tcPr>
            <w:tcW w:w="1417" w:type="dxa"/>
            <w:noWrap/>
            <w:hideMark/>
          </w:tcPr>
          <w:p w14:paraId="100D82EB" w14:textId="77777777" w:rsidR="00776604" w:rsidRPr="00776604" w:rsidRDefault="00776604" w:rsidP="004B4A9B">
            <w:pPr>
              <w:spacing w:before="40"/>
              <w:ind w:firstLine="0"/>
              <w:jc w:val="left"/>
              <w:rPr>
                <w:color w:val="000000"/>
                <w:lang w:val="de-CH"/>
              </w:rPr>
            </w:pPr>
            <w:proofErr w:type="spellStart"/>
            <w:r w:rsidRPr="00776604">
              <w:rPr>
                <w:color w:val="000000"/>
                <w:lang w:val="de-CH"/>
              </w:rPr>
              <w:t>Safety</w:t>
            </w:r>
            <w:proofErr w:type="spellEnd"/>
            <w:r w:rsidRPr="00776604">
              <w:rPr>
                <w:color w:val="000000"/>
                <w:lang w:val="de-CH"/>
              </w:rPr>
              <w:t xml:space="preserve"> Valve</w:t>
            </w:r>
          </w:p>
        </w:tc>
        <w:tc>
          <w:tcPr>
            <w:tcW w:w="1984" w:type="dxa"/>
            <w:noWrap/>
            <w:hideMark/>
          </w:tcPr>
          <w:p w14:paraId="71641E8D" w14:textId="77777777" w:rsidR="00776604" w:rsidRPr="00776604" w:rsidRDefault="00776604" w:rsidP="004B4A9B">
            <w:pPr>
              <w:spacing w:before="40"/>
              <w:ind w:firstLine="0"/>
              <w:jc w:val="left"/>
              <w:rPr>
                <w:color w:val="000000"/>
                <w:lang w:val="de-CH"/>
              </w:rPr>
            </w:pPr>
            <w:r w:rsidRPr="00776604">
              <w:rPr>
                <w:color w:val="000000"/>
                <w:lang w:val="de-CH"/>
              </w:rPr>
              <w:t>2.5bar</w:t>
            </w:r>
          </w:p>
        </w:tc>
        <w:tc>
          <w:tcPr>
            <w:tcW w:w="626" w:type="dxa"/>
            <w:noWrap/>
            <w:hideMark/>
          </w:tcPr>
          <w:p w14:paraId="28F4F55E"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5875F196" w14:textId="77777777" w:rsidR="00776604" w:rsidRPr="00776604" w:rsidRDefault="00776604" w:rsidP="00996D76">
            <w:pPr>
              <w:spacing w:before="40"/>
              <w:ind w:firstLine="0"/>
              <w:jc w:val="left"/>
              <w:rPr>
                <w:color w:val="000000"/>
                <w:lang w:val="de-CH"/>
              </w:rPr>
            </w:pPr>
            <w:r w:rsidRPr="00776604">
              <w:rPr>
                <w:color w:val="000000"/>
                <w:lang w:val="de-CH"/>
              </w:rPr>
              <w:t>Bauhaus</w:t>
            </w:r>
          </w:p>
        </w:tc>
        <w:tc>
          <w:tcPr>
            <w:tcW w:w="827" w:type="dxa"/>
            <w:noWrap/>
            <w:hideMark/>
          </w:tcPr>
          <w:p w14:paraId="3FC1EA8C" w14:textId="77777777" w:rsidR="00776604" w:rsidRPr="00776604" w:rsidRDefault="00776604" w:rsidP="004B4A9B">
            <w:pPr>
              <w:spacing w:before="40"/>
              <w:ind w:firstLine="0"/>
              <w:jc w:val="center"/>
              <w:rPr>
                <w:color w:val="000000"/>
                <w:lang w:val="de-CH"/>
              </w:rPr>
            </w:pPr>
            <w:r w:rsidRPr="00776604">
              <w:rPr>
                <w:color w:val="000000"/>
                <w:lang w:val="de-CH"/>
              </w:rPr>
              <w:t>14</w:t>
            </w:r>
          </w:p>
        </w:tc>
      </w:tr>
      <w:tr w:rsidR="00776604" w:rsidRPr="00776604" w14:paraId="439611A8" w14:textId="77777777" w:rsidTr="00996D76">
        <w:trPr>
          <w:trHeight w:val="300"/>
        </w:trPr>
        <w:tc>
          <w:tcPr>
            <w:tcW w:w="1011" w:type="dxa"/>
            <w:noWrap/>
            <w:hideMark/>
          </w:tcPr>
          <w:p w14:paraId="4BAA1A2A" w14:textId="77777777" w:rsidR="00776604" w:rsidRPr="00776604" w:rsidRDefault="00776604" w:rsidP="004B4A9B">
            <w:pPr>
              <w:spacing w:before="40"/>
              <w:ind w:firstLine="0"/>
              <w:jc w:val="left"/>
              <w:rPr>
                <w:color w:val="000000"/>
                <w:lang w:val="de-CH"/>
              </w:rPr>
            </w:pPr>
          </w:p>
        </w:tc>
        <w:tc>
          <w:tcPr>
            <w:tcW w:w="540" w:type="dxa"/>
            <w:noWrap/>
            <w:hideMark/>
          </w:tcPr>
          <w:p w14:paraId="57BA9333" w14:textId="77777777" w:rsidR="00776604" w:rsidRPr="00776604" w:rsidRDefault="00776604" w:rsidP="004B4A9B">
            <w:pPr>
              <w:spacing w:before="40"/>
              <w:ind w:firstLine="0"/>
              <w:jc w:val="left"/>
              <w:rPr>
                <w:color w:val="000000"/>
                <w:lang w:val="de-CH"/>
              </w:rPr>
            </w:pPr>
            <w:r w:rsidRPr="00776604">
              <w:rPr>
                <w:color w:val="000000"/>
                <w:lang w:val="de-CH"/>
              </w:rPr>
              <w:t>18</w:t>
            </w:r>
          </w:p>
        </w:tc>
        <w:tc>
          <w:tcPr>
            <w:tcW w:w="1417" w:type="dxa"/>
            <w:noWrap/>
            <w:hideMark/>
          </w:tcPr>
          <w:p w14:paraId="2BADF27B" w14:textId="77777777" w:rsidR="00776604" w:rsidRPr="00776604" w:rsidRDefault="00776604" w:rsidP="004B4A9B">
            <w:pPr>
              <w:spacing w:before="40"/>
              <w:ind w:firstLine="0"/>
              <w:jc w:val="left"/>
              <w:rPr>
                <w:color w:val="000000"/>
                <w:lang w:val="de-CH"/>
              </w:rPr>
            </w:pPr>
            <w:r w:rsidRPr="00776604">
              <w:rPr>
                <w:color w:val="000000"/>
                <w:lang w:val="de-CH"/>
              </w:rPr>
              <w:t>Drum Stand</w:t>
            </w:r>
          </w:p>
        </w:tc>
        <w:tc>
          <w:tcPr>
            <w:tcW w:w="1984" w:type="dxa"/>
            <w:noWrap/>
            <w:hideMark/>
          </w:tcPr>
          <w:p w14:paraId="4B3C2230" w14:textId="77777777" w:rsidR="00776604" w:rsidRPr="00776604" w:rsidRDefault="00776604" w:rsidP="004B4A9B">
            <w:pPr>
              <w:spacing w:before="40"/>
              <w:ind w:firstLine="0"/>
              <w:jc w:val="left"/>
              <w:rPr>
                <w:color w:val="000000"/>
                <w:lang w:val="de-CH"/>
              </w:rPr>
            </w:pPr>
            <w:r w:rsidRPr="00776604">
              <w:rPr>
                <w:color w:val="000000"/>
                <w:lang w:val="de-CH"/>
              </w:rPr>
              <w:t>60L</w:t>
            </w:r>
          </w:p>
        </w:tc>
        <w:tc>
          <w:tcPr>
            <w:tcW w:w="626" w:type="dxa"/>
            <w:noWrap/>
            <w:hideMark/>
          </w:tcPr>
          <w:p w14:paraId="5CF86C8B"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4168F9EC" w14:textId="77777777" w:rsidR="00776604" w:rsidRPr="00776604" w:rsidRDefault="00776604" w:rsidP="00996D76">
            <w:pPr>
              <w:spacing w:before="40"/>
              <w:ind w:firstLine="0"/>
              <w:jc w:val="left"/>
              <w:rPr>
                <w:color w:val="000000"/>
                <w:lang w:val="de-CH"/>
              </w:rPr>
            </w:pPr>
            <w:proofErr w:type="spellStart"/>
            <w:r w:rsidRPr="00776604">
              <w:rPr>
                <w:color w:val="000000"/>
                <w:lang w:val="de-CH"/>
              </w:rPr>
              <w:t>Ndirande</w:t>
            </w:r>
            <w:proofErr w:type="spellEnd"/>
            <w:r w:rsidRPr="00776604">
              <w:rPr>
                <w:color w:val="000000"/>
                <w:lang w:val="de-CH"/>
              </w:rPr>
              <w:t xml:space="preserve"> Market</w:t>
            </w:r>
          </w:p>
        </w:tc>
        <w:tc>
          <w:tcPr>
            <w:tcW w:w="827" w:type="dxa"/>
            <w:noWrap/>
            <w:hideMark/>
          </w:tcPr>
          <w:p w14:paraId="73489C03" w14:textId="77777777" w:rsidR="00776604" w:rsidRPr="00776604" w:rsidRDefault="00776604" w:rsidP="004B4A9B">
            <w:pPr>
              <w:spacing w:before="40"/>
              <w:ind w:firstLine="0"/>
              <w:jc w:val="center"/>
              <w:rPr>
                <w:color w:val="000000"/>
                <w:lang w:val="de-CH"/>
              </w:rPr>
            </w:pPr>
            <w:r w:rsidRPr="00776604">
              <w:rPr>
                <w:color w:val="000000"/>
                <w:lang w:val="de-CH"/>
              </w:rPr>
              <w:t>14</w:t>
            </w:r>
          </w:p>
        </w:tc>
      </w:tr>
      <w:tr w:rsidR="00776604" w:rsidRPr="00776604" w14:paraId="08F30850" w14:textId="77777777" w:rsidTr="00996D76">
        <w:trPr>
          <w:trHeight w:val="300"/>
        </w:trPr>
        <w:tc>
          <w:tcPr>
            <w:tcW w:w="1011" w:type="dxa"/>
            <w:noWrap/>
            <w:hideMark/>
          </w:tcPr>
          <w:p w14:paraId="6F302987" w14:textId="77777777" w:rsidR="00776604" w:rsidRPr="00776604" w:rsidRDefault="00776604" w:rsidP="004B4A9B">
            <w:pPr>
              <w:spacing w:before="40"/>
              <w:ind w:firstLine="0"/>
              <w:jc w:val="left"/>
              <w:rPr>
                <w:color w:val="000000"/>
                <w:lang w:val="de-CH"/>
              </w:rPr>
            </w:pPr>
          </w:p>
        </w:tc>
        <w:tc>
          <w:tcPr>
            <w:tcW w:w="540" w:type="dxa"/>
            <w:noWrap/>
            <w:hideMark/>
          </w:tcPr>
          <w:p w14:paraId="25B61588" w14:textId="77777777" w:rsidR="00776604" w:rsidRPr="00776604" w:rsidRDefault="00776604" w:rsidP="004B4A9B">
            <w:pPr>
              <w:spacing w:before="40"/>
              <w:ind w:firstLine="0"/>
              <w:jc w:val="left"/>
              <w:rPr>
                <w:color w:val="000000"/>
                <w:lang w:val="de-CH"/>
              </w:rPr>
            </w:pPr>
            <w:r w:rsidRPr="00776604">
              <w:rPr>
                <w:color w:val="000000"/>
                <w:lang w:val="de-CH"/>
              </w:rPr>
              <w:t>19</w:t>
            </w:r>
          </w:p>
        </w:tc>
        <w:tc>
          <w:tcPr>
            <w:tcW w:w="1417" w:type="dxa"/>
            <w:noWrap/>
            <w:hideMark/>
          </w:tcPr>
          <w:p w14:paraId="5564D50D" w14:textId="6D6D60EC" w:rsidR="00776604" w:rsidRPr="00776604" w:rsidRDefault="00776604" w:rsidP="004B4A9B">
            <w:pPr>
              <w:spacing w:before="40"/>
              <w:ind w:firstLine="0"/>
              <w:jc w:val="left"/>
              <w:rPr>
                <w:color w:val="000000"/>
                <w:lang w:val="de-CH"/>
              </w:rPr>
            </w:pPr>
            <w:proofErr w:type="spellStart"/>
            <w:r w:rsidRPr="00776604">
              <w:rPr>
                <w:color w:val="000000"/>
                <w:lang w:val="de-CH"/>
              </w:rPr>
              <w:t>Metal</w:t>
            </w:r>
            <w:proofErr w:type="spellEnd"/>
            <w:r w:rsidRPr="00776604">
              <w:rPr>
                <w:color w:val="000000"/>
                <w:lang w:val="de-CH"/>
              </w:rPr>
              <w:t xml:space="preserve"> </w:t>
            </w:r>
            <w:proofErr w:type="spellStart"/>
            <w:r w:rsidRPr="00776604">
              <w:rPr>
                <w:color w:val="000000"/>
                <w:lang w:val="de-CH"/>
              </w:rPr>
              <w:t>Bucket</w:t>
            </w:r>
            <w:proofErr w:type="spellEnd"/>
          </w:p>
        </w:tc>
        <w:tc>
          <w:tcPr>
            <w:tcW w:w="1984" w:type="dxa"/>
            <w:noWrap/>
            <w:hideMark/>
          </w:tcPr>
          <w:p w14:paraId="184E3AFA" w14:textId="77777777" w:rsidR="00776604" w:rsidRPr="00776604" w:rsidRDefault="00776604" w:rsidP="004B4A9B">
            <w:pPr>
              <w:spacing w:before="40"/>
              <w:ind w:firstLine="0"/>
              <w:jc w:val="left"/>
              <w:rPr>
                <w:color w:val="000000"/>
                <w:lang w:val="de-CH"/>
              </w:rPr>
            </w:pPr>
            <w:r w:rsidRPr="00776604">
              <w:rPr>
                <w:color w:val="000000"/>
                <w:lang w:val="de-CH"/>
              </w:rPr>
              <w:t>8L</w:t>
            </w:r>
          </w:p>
        </w:tc>
        <w:tc>
          <w:tcPr>
            <w:tcW w:w="626" w:type="dxa"/>
            <w:noWrap/>
            <w:hideMark/>
          </w:tcPr>
          <w:p w14:paraId="0C3947D7"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0C85AD5E" w14:textId="77777777" w:rsidR="00776604" w:rsidRPr="00776604" w:rsidRDefault="00776604" w:rsidP="00996D76">
            <w:pPr>
              <w:spacing w:before="40"/>
              <w:ind w:firstLine="0"/>
              <w:jc w:val="left"/>
              <w:rPr>
                <w:color w:val="000000"/>
                <w:lang w:val="de-CH"/>
              </w:rPr>
            </w:pPr>
            <w:proofErr w:type="spellStart"/>
            <w:r w:rsidRPr="00776604">
              <w:rPr>
                <w:color w:val="000000"/>
                <w:lang w:val="de-CH"/>
              </w:rPr>
              <w:t>Ndirande</w:t>
            </w:r>
            <w:proofErr w:type="spellEnd"/>
            <w:r w:rsidRPr="00776604">
              <w:rPr>
                <w:color w:val="000000"/>
                <w:lang w:val="de-CH"/>
              </w:rPr>
              <w:t xml:space="preserve"> Market</w:t>
            </w:r>
          </w:p>
        </w:tc>
        <w:tc>
          <w:tcPr>
            <w:tcW w:w="827" w:type="dxa"/>
            <w:noWrap/>
            <w:hideMark/>
          </w:tcPr>
          <w:p w14:paraId="7F58B3B4" w14:textId="77777777" w:rsidR="00776604" w:rsidRPr="00776604" w:rsidRDefault="00776604" w:rsidP="004B4A9B">
            <w:pPr>
              <w:spacing w:before="40"/>
              <w:ind w:firstLine="0"/>
              <w:jc w:val="center"/>
              <w:rPr>
                <w:color w:val="000000"/>
                <w:lang w:val="de-CH"/>
              </w:rPr>
            </w:pPr>
            <w:r w:rsidRPr="00776604">
              <w:rPr>
                <w:color w:val="000000"/>
                <w:lang w:val="de-CH"/>
              </w:rPr>
              <w:t>4</w:t>
            </w:r>
          </w:p>
        </w:tc>
      </w:tr>
      <w:tr w:rsidR="00776604" w:rsidRPr="00776604" w14:paraId="2882B8DB" w14:textId="77777777" w:rsidTr="00996D76">
        <w:trPr>
          <w:trHeight w:val="300"/>
        </w:trPr>
        <w:tc>
          <w:tcPr>
            <w:tcW w:w="1011" w:type="dxa"/>
            <w:noWrap/>
            <w:hideMark/>
          </w:tcPr>
          <w:p w14:paraId="6E92ABB8" w14:textId="77777777" w:rsidR="00776604" w:rsidRPr="00776604" w:rsidRDefault="00776604" w:rsidP="004B4A9B">
            <w:pPr>
              <w:spacing w:before="40"/>
              <w:ind w:firstLine="0"/>
              <w:jc w:val="left"/>
              <w:rPr>
                <w:color w:val="000000"/>
                <w:lang w:val="de-CH"/>
              </w:rPr>
            </w:pPr>
          </w:p>
        </w:tc>
        <w:tc>
          <w:tcPr>
            <w:tcW w:w="540" w:type="dxa"/>
            <w:noWrap/>
            <w:hideMark/>
          </w:tcPr>
          <w:p w14:paraId="0BD296B3" w14:textId="77777777" w:rsidR="00776604" w:rsidRPr="00776604" w:rsidRDefault="00776604" w:rsidP="004B4A9B">
            <w:pPr>
              <w:spacing w:before="40"/>
              <w:ind w:firstLine="0"/>
              <w:jc w:val="left"/>
              <w:rPr>
                <w:color w:val="000000"/>
                <w:lang w:val="de-CH"/>
              </w:rPr>
            </w:pPr>
            <w:r w:rsidRPr="00776604">
              <w:rPr>
                <w:color w:val="000000"/>
                <w:lang w:val="de-CH"/>
              </w:rPr>
              <w:t>20</w:t>
            </w:r>
          </w:p>
        </w:tc>
        <w:tc>
          <w:tcPr>
            <w:tcW w:w="1417" w:type="dxa"/>
            <w:noWrap/>
            <w:hideMark/>
          </w:tcPr>
          <w:p w14:paraId="28EC1763" w14:textId="1ADA073B" w:rsidR="00776604" w:rsidRPr="00776604" w:rsidRDefault="00776604" w:rsidP="004B4A9B">
            <w:pPr>
              <w:spacing w:before="40"/>
              <w:ind w:firstLine="0"/>
              <w:jc w:val="left"/>
              <w:rPr>
                <w:color w:val="000000"/>
                <w:lang w:val="de-CH"/>
              </w:rPr>
            </w:pPr>
            <w:r w:rsidRPr="00776604">
              <w:rPr>
                <w:color w:val="000000"/>
                <w:lang w:val="de-CH"/>
              </w:rPr>
              <w:t>Bottle Stand</w:t>
            </w:r>
          </w:p>
        </w:tc>
        <w:tc>
          <w:tcPr>
            <w:tcW w:w="1984" w:type="dxa"/>
            <w:noWrap/>
            <w:hideMark/>
          </w:tcPr>
          <w:p w14:paraId="0449F9F3" w14:textId="77777777" w:rsidR="00776604" w:rsidRPr="00776604" w:rsidRDefault="00776604" w:rsidP="004B4A9B">
            <w:pPr>
              <w:spacing w:before="40"/>
              <w:ind w:firstLine="0"/>
              <w:jc w:val="left"/>
              <w:rPr>
                <w:color w:val="000000"/>
                <w:lang w:val="de-CH"/>
              </w:rPr>
            </w:pPr>
          </w:p>
        </w:tc>
        <w:tc>
          <w:tcPr>
            <w:tcW w:w="626" w:type="dxa"/>
            <w:noWrap/>
            <w:hideMark/>
          </w:tcPr>
          <w:p w14:paraId="25068F9C"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07C00D38" w14:textId="182C2045" w:rsidR="00776604" w:rsidRPr="00776604" w:rsidRDefault="00776604" w:rsidP="00996D76">
            <w:pPr>
              <w:spacing w:before="40"/>
              <w:ind w:firstLine="0"/>
              <w:jc w:val="left"/>
              <w:rPr>
                <w:color w:val="000000"/>
                <w:lang w:val="de-CH"/>
              </w:rPr>
            </w:pPr>
            <w:r w:rsidRPr="00776604">
              <w:rPr>
                <w:color w:val="000000"/>
                <w:lang w:val="de-CH"/>
              </w:rPr>
              <w:t>Steel World &amp; Hardware</w:t>
            </w:r>
          </w:p>
        </w:tc>
        <w:tc>
          <w:tcPr>
            <w:tcW w:w="827" w:type="dxa"/>
            <w:noWrap/>
            <w:hideMark/>
          </w:tcPr>
          <w:p w14:paraId="6DC7E400" w14:textId="77777777" w:rsidR="00776604" w:rsidRPr="00776604" w:rsidRDefault="00776604" w:rsidP="004B4A9B">
            <w:pPr>
              <w:spacing w:before="40"/>
              <w:ind w:firstLine="0"/>
              <w:jc w:val="center"/>
              <w:rPr>
                <w:color w:val="000000"/>
                <w:lang w:val="de-CH"/>
              </w:rPr>
            </w:pPr>
            <w:r w:rsidRPr="00776604">
              <w:rPr>
                <w:color w:val="000000"/>
                <w:lang w:val="de-CH"/>
              </w:rPr>
              <w:t>9</w:t>
            </w:r>
          </w:p>
        </w:tc>
      </w:tr>
      <w:tr w:rsidR="00776604" w:rsidRPr="00776604" w14:paraId="371DCEC4" w14:textId="77777777" w:rsidTr="00996D76">
        <w:trPr>
          <w:trHeight w:val="300"/>
        </w:trPr>
        <w:tc>
          <w:tcPr>
            <w:tcW w:w="1011" w:type="dxa"/>
            <w:noWrap/>
            <w:hideMark/>
          </w:tcPr>
          <w:p w14:paraId="39FA6FEB" w14:textId="77777777" w:rsidR="00776604" w:rsidRPr="00776604" w:rsidRDefault="00776604" w:rsidP="004B4A9B">
            <w:pPr>
              <w:spacing w:before="40"/>
              <w:ind w:firstLine="0"/>
              <w:jc w:val="left"/>
              <w:rPr>
                <w:color w:val="000000"/>
                <w:lang w:val="de-CH"/>
              </w:rPr>
            </w:pPr>
          </w:p>
        </w:tc>
        <w:tc>
          <w:tcPr>
            <w:tcW w:w="540" w:type="dxa"/>
            <w:noWrap/>
            <w:hideMark/>
          </w:tcPr>
          <w:p w14:paraId="57A4535A" w14:textId="77777777" w:rsidR="00776604" w:rsidRPr="00776604" w:rsidRDefault="00776604" w:rsidP="004B4A9B">
            <w:pPr>
              <w:spacing w:before="40"/>
              <w:ind w:firstLine="0"/>
              <w:jc w:val="left"/>
              <w:rPr>
                <w:color w:val="000000"/>
                <w:lang w:val="de-CH"/>
              </w:rPr>
            </w:pPr>
            <w:r w:rsidRPr="00776604">
              <w:rPr>
                <w:color w:val="000000"/>
                <w:lang w:val="de-CH"/>
              </w:rPr>
              <w:t>21</w:t>
            </w:r>
          </w:p>
        </w:tc>
        <w:tc>
          <w:tcPr>
            <w:tcW w:w="1417" w:type="dxa"/>
            <w:noWrap/>
            <w:hideMark/>
          </w:tcPr>
          <w:p w14:paraId="561E7A63" w14:textId="16BBCE89" w:rsidR="00776604" w:rsidRPr="00776604" w:rsidRDefault="00776604" w:rsidP="004B4A9B">
            <w:pPr>
              <w:spacing w:before="40"/>
              <w:ind w:firstLine="0"/>
              <w:jc w:val="left"/>
              <w:rPr>
                <w:color w:val="000000"/>
                <w:lang w:val="de-CH"/>
              </w:rPr>
            </w:pPr>
            <w:r w:rsidRPr="00776604">
              <w:rPr>
                <w:color w:val="000000"/>
                <w:lang w:val="de-CH"/>
              </w:rPr>
              <w:t>Drum Stand</w:t>
            </w:r>
          </w:p>
        </w:tc>
        <w:tc>
          <w:tcPr>
            <w:tcW w:w="1984" w:type="dxa"/>
            <w:noWrap/>
            <w:hideMark/>
          </w:tcPr>
          <w:p w14:paraId="6A4A07DF" w14:textId="77777777" w:rsidR="00776604" w:rsidRPr="00776604" w:rsidRDefault="00776604" w:rsidP="004B4A9B">
            <w:pPr>
              <w:spacing w:before="40"/>
              <w:ind w:firstLine="0"/>
              <w:jc w:val="left"/>
              <w:rPr>
                <w:color w:val="000000"/>
                <w:lang w:val="de-CH"/>
              </w:rPr>
            </w:pPr>
          </w:p>
        </w:tc>
        <w:tc>
          <w:tcPr>
            <w:tcW w:w="626" w:type="dxa"/>
            <w:noWrap/>
            <w:hideMark/>
          </w:tcPr>
          <w:p w14:paraId="351CE309"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hideMark/>
          </w:tcPr>
          <w:p w14:paraId="303E8EC3" w14:textId="6FDEA525" w:rsidR="00776604" w:rsidRPr="00776604" w:rsidRDefault="00776604" w:rsidP="00996D76">
            <w:pPr>
              <w:spacing w:before="40"/>
              <w:ind w:firstLine="0"/>
              <w:jc w:val="left"/>
              <w:rPr>
                <w:color w:val="000000"/>
                <w:lang w:val="de-CH"/>
              </w:rPr>
            </w:pPr>
            <w:r w:rsidRPr="00776604">
              <w:rPr>
                <w:color w:val="000000"/>
                <w:lang w:val="de-CH"/>
              </w:rPr>
              <w:t>Steel World &amp; Hardware</w:t>
            </w:r>
          </w:p>
        </w:tc>
        <w:tc>
          <w:tcPr>
            <w:tcW w:w="827" w:type="dxa"/>
            <w:noWrap/>
            <w:hideMark/>
          </w:tcPr>
          <w:p w14:paraId="6AF7950C" w14:textId="77777777" w:rsidR="00776604" w:rsidRPr="00776604" w:rsidRDefault="00776604" w:rsidP="004B4A9B">
            <w:pPr>
              <w:spacing w:before="40"/>
              <w:ind w:firstLine="0"/>
              <w:jc w:val="center"/>
              <w:rPr>
                <w:color w:val="000000"/>
                <w:lang w:val="de-CH"/>
              </w:rPr>
            </w:pPr>
            <w:r w:rsidRPr="00776604">
              <w:rPr>
                <w:color w:val="000000"/>
                <w:lang w:val="de-CH"/>
              </w:rPr>
              <w:t>13</w:t>
            </w:r>
          </w:p>
        </w:tc>
      </w:tr>
      <w:tr w:rsidR="00776604" w:rsidRPr="00776604" w14:paraId="4461A453" w14:textId="77777777" w:rsidTr="00996D76">
        <w:trPr>
          <w:trHeight w:val="300"/>
        </w:trPr>
        <w:tc>
          <w:tcPr>
            <w:tcW w:w="1011" w:type="dxa"/>
            <w:tcBorders>
              <w:bottom w:val="single" w:sz="4" w:space="0" w:color="auto"/>
            </w:tcBorders>
            <w:noWrap/>
            <w:hideMark/>
          </w:tcPr>
          <w:p w14:paraId="0D921424" w14:textId="77777777" w:rsidR="00776604" w:rsidRPr="00776604" w:rsidRDefault="00776604" w:rsidP="004B4A9B">
            <w:pPr>
              <w:spacing w:before="40"/>
              <w:ind w:firstLine="0"/>
              <w:jc w:val="left"/>
              <w:rPr>
                <w:color w:val="000000"/>
                <w:lang w:val="de-CH"/>
              </w:rPr>
            </w:pPr>
          </w:p>
        </w:tc>
        <w:tc>
          <w:tcPr>
            <w:tcW w:w="540" w:type="dxa"/>
            <w:tcBorders>
              <w:bottom w:val="single" w:sz="4" w:space="0" w:color="auto"/>
            </w:tcBorders>
            <w:noWrap/>
            <w:hideMark/>
          </w:tcPr>
          <w:p w14:paraId="381B61E0" w14:textId="77777777" w:rsidR="00776604" w:rsidRPr="00776604" w:rsidRDefault="00776604" w:rsidP="004B4A9B">
            <w:pPr>
              <w:spacing w:before="40"/>
              <w:ind w:firstLine="0"/>
              <w:jc w:val="left"/>
              <w:rPr>
                <w:color w:val="000000"/>
                <w:lang w:val="de-CH"/>
              </w:rPr>
            </w:pPr>
            <w:r w:rsidRPr="00776604">
              <w:rPr>
                <w:color w:val="000000"/>
                <w:lang w:val="de-CH"/>
              </w:rPr>
              <w:t>22</w:t>
            </w:r>
          </w:p>
        </w:tc>
        <w:tc>
          <w:tcPr>
            <w:tcW w:w="1417" w:type="dxa"/>
            <w:tcBorders>
              <w:bottom w:val="single" w:sz="4" w:space="0" w:color="auto"/>
            </w:tcBorders>
            <w:noWrap/>
            <w:hideMark/>
          </w:tcPr>
          <w:p w14:paraId="0D869C14" w14:textId="45D1DD71" w:rsidR="00776604" w:rsidRPr="00776604" w:rsidRDefault="00776604" w:rsidP="004B4A9B">
            <w:pPr>
              <w:spacing w:before="40" w:after="100"/>
              <w:ind w:firstLine="0"/>
              <w:jc w:val="left"/>
              <w:rPr>
                <w:color w:val="000000"/>
                <w:lang w:val="de-CH"/>
              </w:rPr>
            </w:pPr>
            <w:r w:rsidRPr="00776604">
              <w:rPr>
                <w:color w:val="000000"/>
                <w:lang w:val="de-CH"/>
              </w:rPr>
              <w:t xml:space="preserve">Drum </w:t>
            </w:r>
            <w:proofErr w:type="spellStart"/>
            <w:r w:rsidRPr="00776604">
              <w:rPr>
                <w:color w:val="000000"/>
                <w:lang w:val="de-CH"/>
              </w:rPr>
              <w:t>Faucet</w:t>
            </w:r>
            <w:proofErr w:type="spellEnd"/>
          </w:p>
        </w:tc>
        <w:tc>
          <w:tcPr>
            <w:tcW w:w="1984" w:type="dxa"/>
            <w:tcBorders>
              <w:bottom w:val="single" w:sz="4" w:space="0" w:color="auto"/>
            </w:tcBorders>
            <w:noWrap/>
            <w:hideMark/>
          </w:tcPr>
          <w:p w14:paraId="001E6C9B" w14:textId="77777777" w:rsidR="00776604" w:rsidRPr="00776604" w:rsidRDefault="00776604" w:rsidP="004B4A9B">
            <w:pPr>
              <w:spacing w:before="40" w:after="120"/>
              <w:ind w:firstLine="0"/>
              <w:jc w:val="left"/>
              <w:rPr>
                <w:color w:val="000000"/>
                <w:lang w:val="de-CH"/>
              </w:rPr>
            </w:pPr>
          </w:p>
        </w:tc>
        <w:tc>
          <w:tcPr>
            <w:tcW w:w="626" w:type="dxa"/>
            <w:tcBorders>
              <w:bottom w:val="single" w:sz="4" w:space="0" w:color="auto"/>
            </w:tcBorders>
            <w:noWrap/>
            <w:hideMark/>
          </w:tcPr>
          <w:p w14:paraId="2A3938C6"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tcBorders>
              <w:bottom w:val="single" w:sz="4" w:space="0" w:color="auto"/>
            </w:tcBorders>
            <w:noWrap/>
            <w:hideMark/>
          </w:tcPr>
          <w:p w14:paraId="7043BBD3" w14:textId="77777777" w:rsidR="00776604" w:rsidRPr="00776604" w:rsidRDefault="00776604" w:rsidP="00996D76">
            <w:pPr>
              <w:spacing w:before="40"/>
              <w:ind w:firstLine="0"/>
              <w:jc w:val="left"/>
              <w:rPr>
                <w:color w:val="000000"/>
                <w:lang w:val="de-CH"/>
              </w:rPr>
            </w:pPr>
            <w:r w:rsidRPr="00776604">
              <w:rPr>
                <w:color w:val="000000"/>
                <w:lang w:val="de-CH"/>
              </w:rPr>
              <w:t>L.R. Hardware</w:t>
            </w:r>
          </w:p>
        </w:tc>
        <w:tc>
          <w:tcPr>
            <w:tcW w:w="827" w:type="dxa"/>
            <w:tcBorders>
              <w:bottom w:val="single" w:sz="4" w:space="0" w:color="auto"/>
            </w:tcBorders>
            <w:noWrap/>
            <w:hideMark/>
          </w:tcPr>
          <w:p w14:paraId="71898935" w14:textId="77777777" w:rsidR="00776604" w:rsidRPr="00776604" w:rsidRDefault="00776604" w:rsidP="00996D76">
            <w:pPr>
              <w:keepNext/>
              <w:spacing w:before="40"/>
              <w:ind w:firstLine="0"/>
              <w:jc w:val="center"/>
              <w:rPr>
                <w:color w:val="000000"/>
                <w:lang w:val="de-CH"/>
              </w:rPr>
            </w:pPr>
            <w:r w:rsidRPr="00776604">
              <w:rPr>
                <w:color w:val="000000"/>
                <w:lang w:val="de-CH"/>
              </w:rPr>
              <w:t>2</w:t>
            </w:r>
          </w:p>
        </w:tc>
      </w:tr>
    </w:tbl>
    <w:p w14:paraId="46632A6E" w14:textId="19A1008D" w:rsidR="00996D76" w:rsidRDefault="00996D76">
      <w:pPr>
        <w:pStyle w:val="Beschriftung"/>
      </w:pPr>
    </w:p>
    <w:p w14:paraId="3D33EB70" w14:textId="1437CC68" w:rsidR="00996D76" w:rsidRDefault="00996D76">
      <w:pPr>
        <w:pStyle w:val="Beschriftung"/>
      </w:pPr>
      <w:r>
        <w:t xml:space="preserve">Table </w:t>
      </w:r>
      <w:r>
        <w:fldChar w:fldCharType="begin"/>
      </w:r>
      <w:r>
        <w:instrText xml:space="preserve"> SEQ Table \* ARABIC </w:instrText>
      </w:r>
      <w:r>
        <w:fldChar w:fldCharType="separate"/>
      </w:r>
      <w:r w:rsidR="005B1036">
        <w:rPr>
          <w:noProof/>
        </w:rPr>
        <w:t>1</w:t>
      </w:r>
      <w:r>
        <w:fldChar w:fldCharType="end"/>
      </w:r>
      <w:r>
        <w:t>: Part List of Pre-Cleaning Station</w:t>
      </w:r>
      <w:r w:rsidR="00C214B8">
        <w:t>. Where necessary, local prices in MWK were converted into CHF according to the exchange at the time of the project.</w:t>
      </w:r>
    </w:p>
    <w:p w14:paraId="5058A136" w14:textId="77777777" w:rsidR="004B4A9B" w:rsidRDefault="004B4A9B">
      <w: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
        <w:gridCol w:w="540"/>
        <w:gridCol w:w="1417"/>
        <w:gridCol w:w="1984"/>
        <w:gridCol w:w="626"/>
        <w:gridCol w:w="1757"/>
        <w:gridCol w:w="827"/>
      </w:tblGrid>
      <w:tr w:rsidR="00776604" w:rsidRPr="00776604" w14:paraId="3E5CADDB" w14:textId="77777777" w:rsidTr="004B4A9B">
        <w:trPr>
          <w:trHeight w:val="300"/>
        </w:trPr>
        <w:tc>
          <w:tcPr>
            <w:tcW w:w="1011" w:type="dxa"/>
            <w:tcBorders>
              <w:top w:val="single" w:sz="4" w:space="0" w:color="auto"/>
            </w:tcBorders>
            <w:noWrap/>
            <w:hideMark/>
          </w:tcPr>
          <w:p w14:paraId="70E9D78B" w14:textId="31B037C7" w:rsidR="00776604" w:rsidRPr="00776604" w:rsidRDefault="00776604" w:rsidP="004B4A9B">
            <w:pPr>
              <w:spacing w:before="120"/>
              <w:ind w:firstLine="0"/>
              <w:jc w:val="left"/>
              <w:rPr>
                <w:color w:val="000000"/>
                <w:lang w:val="de-CH"/>
              </w:rPr>
            </w:pPr>
            <w:proofErr w:type="spellStart"/>
            <w:r w:rsidRPr="00776604">
              <w:rPr>
                <w:color w:val="000000"/>
                <w:lang w:val="de-CH"/>
              </w:rPr>
              <w:lastRenderedPageBreak/>
              <w:t>Cleaning</w:t>
            </w:r>
            <w:proofErr w:type="spellEnd"/>
          </w:p>
        </w:tc>
        <w:tc>
          <w:tcPr>
            <w:tcW w:w="540" w:type="dxa"/>
            <w:tcBorders>
              <w:top w:val="single" w:sz="4" w:space="0" w:color="auto"/>
            </w:tcBorders>
            <w:noWrap/>
            <w:hideMark/>
          </w:tcPr>
          <w:p w14:paraId="55FEF611" w14:textId="77777777" w:rsidR="00776604" w:rsidRPr="00776604" w:rsidRDefault="00776604" w:rsidP="004B4A9B">
            <w:pPr>
              <w:spacing w:before="120"/>
              <w:ind w:firstLine="0"/>
              <w:jc w:val="left"/>
              <w:rPr>
                <w:color w:val="000000"/>
                <w:lang w:val="de-CH"/>
              </w:rPr>
            </w:pPr>
            <w:r w:rsidRPr="00776604">
              <w:rPr>
                <w:color w:val="000000"/>
                <w:lang w:val="de-CH"/>
              </w:rPr>
              <w:t>23</w:t>
            </w:r>
          </w:p>
        </w:tc>
        <w:tc>
          <w:tcPr>
            <w:tcW w:w="1417" w:type="dxa"/>
            <w:tcBorders>
              <w:top w:val="single" w:sz="4" w:space="0" w:color="auto"/>
            </w:tcBorders>
            <w:noWrap/>
            <w:hideMark/>
          </w:tcPr>
          <w:p w14:paraId="3132CCB5" w14:textId="7472F79F" w:rsidR="00776604" w:rsidRPr="00776604" w:rsidRDefault="00776604" w:rsidP="004B4A9B">
            <w:pPr>
              <w:spacing w:before="120"/>
              <w:ind w:firstLine="0"/>
              <w:jc w:val="left"/>
              <w:rPr>
                <w:color w:val="000000"/>
                <w:lang w:val="de-CH"/>
              </w:rPr>
            </w:pPr>
            <w:r w:rsidRPr="00776604">
              <w:rPr>
                <w:color w:val="000000"/>
                <w:lang w:val="de-CH"/>
              </w:rPr>
              <w:t>Rinser</w:t>
            </w:r>
          </w:p>
        </w:tc>
        <w:tc>
          <w:tcPr>
            <w:tcW w:w="1984" w:type="dxa"/>
            <w:tcBorders>
              <w:top w:val="single" w:sz="4" w:space="0" w:color="auto"/>
            </w:tcBorders>
            <w:noWrap/>
            <w:hideMark/>
          </w:tcPr>
          <w:p w14:paraId="04E41021" w14:textId="77777777" w:rsidR="00776604" w:rsidRPr="00776604" w:rsidRDefault="00776604" w:rsidP="004B4A9B">
            <w:pPr>
              <w:spacing w:before="120"/>
              <w:ind w:firstLine="0"/>
              <w:jc w:val="left"/>
              <w:rPr>
                <w:color w:val="000000"/>
                <w:lang w:val="de-CH"/>
              </w:rPr>
            </w:pPr>
          </w:p>
        </w:tc>
        <w:tc>
          <w:tcPr>
            <w:tcW w:w="626" w:type="dxa"/>
            <w:tcBorders>
              <w:top w:val="single" w:sz="4" w:space="0" w:color="auto"/>
            </w:tcBorders>
            <w:noWrap/>
            <w:hideMark/>
          </w:tcPr>
          <w:p w14:paraId="3C4B6355" w14:textId="77777777" w:rsidR="00776604" w:rsidRPr="00776604" w:rsidRDefault="00776604" w:rsidP="004B4A9B">
            <w:pPr>
              <w:spacing w:before="120"/>
              <w:ind w:firstLine="0"/>
              <w:jc w:val="left"/>
              <w:rPr>
                <w:color w:val="000000"/>
                <w:lang w:val="de-CH"/>
              </w:rPr>
            </w:pPr>
            <w:r w:rsidRPr="00776604">
              <w:rPr>
                <w:color w:val="000000"/>
                <w:lang w:val="de-CH"/>
              </w:rPr>
              <w:t>1</w:t>
            </w:r>
          </w:p>
        </w:tc>
        <w:tc>
          <w:tcPr>
            <w:tcW w:w="1757" w:type="dxa"/>
            <w:tcBorders>
              <w:top w:val="single" w:sz="4" w:space="0" w:color="auto"/>
            </w:tcBorders>
            <w:noWrap/>
            <w:vAlign w:val="center"/>
            <w:hideMark/>
          </w:tcPr>
          <w:p w14:paraId="332E8733" w14:textId="77777777" w:rsidR="00776604" w:rsidRPr="00776604" w:rsidRDefault="00776604" w:rsidP="004B4A9B">
            <w:pPr>
              <w:spacing w:before="120"/>
              <w:ind w:firstLine="0"/>
              <w:jc w:val="left"/>
              <w:rPr>
                <w:color w:val="000000"/>
                <w:lang w:val="de-CH"/>
              </w:rPr>
            </w:pPr>
            <w:proofErr w:type="spellStart"/>
            <w:r w:rsidRPr="00776604">
              <w:rPr>
                <w:color w:val="000000"/>
                <w:lang w:val="de-CH"/>
              </w:rPr>
              <w:t>Temu</w:t>
            </w:r>
            <w:proofErr w:type="spellEnd"/>
          </w:p>
        </w:tc>
        <w:tc>
          <w:tcPr>
            <w:tcW w:w="827" w:type="dxa"/>
            <w:tcBorders>
              <w:top w:val="single" w:sz="4" w:space="0" w:color="auto"/>
            </w:tcBorders>
            <w:noWrap/>
            <w:hideMark/>
          </w:tcPr>
          <w:p w14:paraId="1B0588C5" w14:textId="77777777" w:rsidR="00776604" w:rsidRPr="00776604" w:rsidRDefault="00776604" w:rsidP="004B4A9B">
            <w:pPr>
              <w:spacing w:before="120"/>
              <w:ind w:firstLine="0"/>
              <w:jc w:val="center"/>
              <w:rPr>
                <w:color w:val="000000"/>
                <w:lang w:val="de-CH"/>
              </w:rPr>
            </w:pPr>
            <w:r w:rsidRPr="00776604">
              <w:rPr>
                <w:color w:val="000000"/>
                <w:lang w:val="de-CH"/>
              </w:rPr>
              <w:t>8</w:t>
            </w:r>
          </w:p>
        </w:tc>
      </w:tr>
      <w:tr w:rsidR="00776604" w:rsidRPr="00776604" w14:paraId="54543DA9" w14:textId="77777777" w:rsidTr="004B4A9B">
        <w:trPr>
          <w:trHeight w:val="300"/>
        </w:trPr>
        <w:tc>
          <w:tcPr>
            <w:tcW w:w="1011" w:type="dxa"/>
            <w:noWrap/>
            <w:hideMark/>
          </w:tcPr>
          <w:p w14:paraId="04867E8F" w14:textId="77777777" w:rsidR="00776604" w:rsidRPr="00776604" w:rsidRDefault="00776604" w:rsidP="004B4A9B">
            <w:pPr>
              <w:spacing w:before="40"/>
              <w:ind w:firstLine="0"/>
              <w:jc w:val="left"/>
              <w:rPr>
                <w:color w:val="000000"/>
                <w:lang w:val="de-CH"/>
              </w:rPr>
            </w:pPr>
          </w:p>
        </w:tc>
        <w:tc>
          <w:tcPr>
            <w:tcW w:w="540" w:type="dxa"/>
            <w:noWrap/>
            <w:hideMark/>
          </w:tcPr>
          <w:p w14:paraId="36B1D8D1" w14:textId="77777777" w:rsidR="00776604" w:rsidRPr="00776604" w:rsidRDefault="00776604" w:rsidP="004B4A9B">
            <w:pPr>
              <w:spacing w:before="40"/>
              <w:ind w:firstLine="0"/>
              <w:jc w:val="left"/>
              <w:rPr>
                <w:color w:val="000000"/>
                <w:lang w:val="de-CH"/>
              </w:rPr>
            </w:pPr>
            <w:r w:rsidRPr="00776604">
              <w:rPr>
                <w:color w:val="000000"/>
                <w:lang w:val="de-CH"/>
              </w:rPr>
              <w:t>24</w:t>
            </w:r>
          </w:p>
        </w:tc>
        <w:tc>
          <w:tcPr>
            <w:tcW w:w="1417" w:type="dxa"/>
            <w:noWrap/>
            <w:hideMark/>
          </w:tcPr>
          <w:p w14:paraId="5FD78B7D" w14:textId="4B72717B" w:rsidR="00776604" w:rsidRPr="00776604" w:rsidRDefault="00776604" w:rsidP="004B4A9B">
            <w:pPr>
              <w:spacing w:before="40"/>
              <w:ind w:firstLine="0"/>
              <w:jc w:val="left"/>
              <w:rPr>
                <w:color w:val="000000"/>
                <w:lang w:val="de-CH"/>
              </w:rPr>
            </w:pPr>
            <w:r w:rsidRPr="00776604">
              <w:rPr>
                <w:color w:val="000000"/>
                <w:lang w:val="de-CH"/>
              </w:rPr>
              <w:t>Sink</w:t>
            </w:r>
          </w:p>
        </w:tc>
        <w:tc>
          <w:tcPr>
            <w:tcW w:w="1984" w:type="dxa"/>
            <w:noWrap/>
            <w:hideMark/>
          </w:tcPr>
          <w:p w14:paraId="6B0F11C6" w14:textId="77777777" w:rsidR="00776604" w:rsidRPr="00776604" w:rsidRDefault="00776604" w:rsidP="004B4A9B">
            <w:pPr>
              <w:spacing w:before="40"/>
              <w:ind w:firstLine="0"/>
              <w:jc w:val="left"/>
              <w:rPr>
                <w:color w:val="000000"/>
                <w:lang w:val="de-CH"/>
              </w:rPr>
            </w:pPr>
            <w:r w:rsidRPr="00776604">
              <w:rPr>
                <w:color w:val="000000"/>
                <w:lang w:val="de-CH"/>
              </w:rPr>
              <w:t>Stainless Steel</w:t>
            </w:r>
          </w:p>
        </w:tc>
        <w:tc>
          <w:tcPr>
            <w:tcW w:w="626" w:type="dxa"/>
            <w:noWrap/>
            <w:hideMark/>
          </w:tcPr>
          <w:p w14:paraId="3C29D131"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2B4B0CCF" w14:textId="77777777" w:rsidR="00776604" w:rsidRPr="00776604" w:rsidRDefault="00776604" w:rsidP="004B4A9B">
            <w:pPr>
              <w:spacing w:before="40"/>
              <w:ind w:firstLine="0"/>
              <w:jc w:val="left"/>
              <w:rPr>
                <w:color w:val="000000"/>
                <w:lang w:val="de-CH"/>
              </w:rPr>
            </w:pPr>
            <w:proofErr w:type="spellStart"/>
            <w:r w:rsidRPr="00776604">
              <w:rPr>
                <w:color w:val="000000"/>
                <w:lang w:val="de-CH"/>
              </w:rPr>
              <w:t>Ndirande</w:t>
            </w:r>
            <w:proofErr w:type="spellEnd"/>
            <w:r w:rsidRPr="00776604">
              <w:rPr>
                <w:color w:val="000000"/>
                <w:lang w:val="de-CH"/>
              </w:rPr>
              <w:t xml:space="preserve"> Market</w:t>
            </w:r>
          </w:p>
        </w:tc>
        <w:tc>
          <w:tcPr>
            <w:tcW w:w="827" w:type="dxa"/>
            <w:noWrap/>
            <w:hideMark/>
          </w:tcPr>
          <w:p w14:paraId="79372A07" w14:textId="77777777" w:rsidR="00776604" w:rsidRPr="00776604" w:rsidRDefault="00776604" w:rsidP="004B4A9B">
            <w:pPr>
              <w:spacing w:before="40"/>
              <w:ind w:firstLine="0"/>
              <w:jc w:val="center"/>
              <w:rPr>
                <w:color w:val="000000"/>
                <w:lang w:val="de-CH"/>
              </w:rPr>
            </w:pPr>
            <w:r w:rsidRPr="00776604">
              <w:rPr>
                <w:color w:val="000000"/>
                <w:lang w:val="de-CH"/>
              </w:rPr>
              <w:t>28</w:t>
            </w:r>
          </w:p>
        </w:tc>
      </w:tr>
      <w:tr w:rsidR="00776604" w:rsidRPr="00776604" w14:paraId="333B7591" w14:textId="77777777" w:rsidTr="004B4A9B">
        <w:trPr>
          <w:trHeight w:val="300"/>
        </w:trPr>
        <w:tc>
          <w:tcPr>
            <w:tcW w:w="1011" w:type="dxa"/>
            <w:noWrap/>
            <w:hideMark/>
          </w:tcPr>
          <w:p w14:paraId="3ECE649F" w14:textId="77777777" w:rsidR="00776604" w:rsidRPr="00776604" w:rsidRDefault="00776604" w:rsidP="004B4A9B">
            <w:pPr>
              <w:spacing w:before="40"/>
              <w:ind w:firstLine="0"/>
              <w:jc w:val="left"/>
              <w:rPr>
                <w:color w:val="000000"/>
                <w:lang w:val="de-CH"/>
              </w:rPr>
            </w:pPr>
          </w:p>
        </w:tc>
        <w:tc>
          <w:tcPr>
            <w:tcW w:w="540" w:type="dxa"/>
            <w:noWrap/>
            <w:hideMark/>
          </w:tcPr>
          <w:p w14:paraId="0EF6F4A4" w14:textId="77777777" w:rsidR="00776604" w:rsidRPr="00776604" w:rsidRDefault="00776604" w:rsidP="004B4A9B">
            <w:pPr>
              <w:spacing w:before="40"/>
              <w:ind w:firstLine="0"/>
              <w:jc w:val="left"/>
              <w:rPr>
                <w:color w:val="000000"/>
                <w:lang w:val="de-CH"/>
              </w:rPr>
            </w:pPr>
            <w:r w:rsidRPr="00776604">
              <w:rPr>
                <w:color w:val="000000"/>
                <w:lang w:val="de-CH"/>
              </w:rPr>
              <w:t>25</w:t>
            </w:r>
          </w:p>
        </w:tc>
        <w:tc>
          <w:tcPr>
            <w:tcW w:w="1417" w:type="dxa"/>
            <w:noWrap/>
            <w:hideMark/>
          </w:tcPr>
          <w:p w14:paraId="3313F8FE" w14:textId="37651108" w:rsidR="00776604" w:rsidRPr="00776604" w:rsidRDefault="00776604" w:rsidP="004B4A9B">
            <w:pPr>
              <w:spacing w:before="40"/>
              <w:ind w:firstLine="0"/>
              <w:jc w:val="left"/>
              <w:rPr>
                <w:color w:val="000000"/>
                <w:lang w:val="de-CH"/>
              </w:rPr>
            </w:pPr>
            <w:proofErr w:type="spellStart"/>
            <w:r w:rsidRPr="00776604">
              <w:rPr>
                <w:color w:val="000000"/>
                <w:lang w:val="de-CH"/>
              </w:rPr>
              <w:t>Faucet</w:t>
            </w:r>
            <w:proofErr w:type="spellEnd"/>
            <w:r w:rsidRPr="00776604">
              <w:rPr>
                <w:color w:val="000000"/>
                <w:lang w:val="de-CH"/>
              </w:rPr>
              <w:t xml:space="preserve"> </w:t>
            </w:r>
          </w:p>
        </w:tc>
        <w:tc>
          <w:tcPr>
            <w:tcW w:w="1984" w:type="dxa"/>
            <w:noWrap/>
            <w:hideMark/>
          </w:tcPr>
          <w:p w14:paraId="2043F1B5" w14:textId="77777777" w:rsidR="00776604" w:rsidRPr="00776604" w:rsidRDefault="00776604" w:rsidP="004B4A9B">
            <w:pPr>
              <w:spacing w:before="40"/>
              <w:ind w:firstLine="0"/>
              <w:jc w:val="left"/>
              <w:rPr>
                <w:color w:val="000000"/>
                <w:lang w:val="de-CH"/>
              </w:rPr>
            </w:pPr>
          </w:p>
        </w:tc>
        <w:tc>
          <w:tcPr>
            <w:tcW w:w="626" w:type="dxa"/>
            <w:noWrap/>
            <w:hideMark/>
          </w:tcPr>
          <w:p w14:paraId="699C6087"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2F300897" w14:textId="6259816A" w:rsidR="00776604" w:rsidRPr="00776604" w:rsidRDefault="00776604" w:rsidP="004B4A9B">
            <w:pPr>
              <w:spacing w:before="40"/>
              <w:ind w:firstLine="0"/>
              <w:jc w:val="left"/>
              <w:rPr>
                <w:color w:val="000000"/>
                <w:lang w:val="de-CH"/>
              </w:rPr>
            </w:pPr>
            <w:proofErr w:type="spellStart"/>
            <w:r w:rsidRPr="00776604">
              <w:rPr>
                <w:color w:val="000000"/>
                <w:lang w:val="de-CH"/>
              </w:rPr>
              <w:t>Phalombe</w:t>
            </w:r>
            <w:proofErr w:type="spellEnd"/>
            <w:r w:rsidR="00996D76">
              <w:rPr>
                <w:color w:val="000000"/>
                <w:lang w:val="de-CH"/>
              </w:rPr>
              <w:t xml:space="preserve">     </w:t>
            </w:r>
            <w:r w:rsidRPr="00776604">
              <w:rPr>
                <w:color w:val="000000"/>
                <w:lang w:val="de-CH"/>
              </w:rPr>
              <w:t xml:space="preserve"> Hardware</w:t>
            </w:r>
          </w:p>
        </w:tc>
        <w:tc>
          <w:tcPr>
            <w:tcW w:w="827" w:type="dxa"/>
            <w:noWrap/>
            <w:hideMark/>
          </w:tcPr>
          <w:p w14:paraId="60C651C2" w14:textId="77777777" w:rsidR="00776604" w:rsidRPr="00776604" w:rsidRDefault="00776604" w:rsidP="004B4A9B">
            <w:pPr>
              <w:spacing w:before="40"/>
              <w:ind w:firstLine="0"/>
              <w:jc w:val="center"/>
              <w:rPr>
                <w:color w:val="000000"/>
                <w:lang w:val="de-CH"/>
              </w:rPr>
            </w:pPr>
            <w:r w:rsidRPr="00776604">
              <w:rPr>
                <w:color w:val="000000"/>
                <w:lang w:val="de-CH"/>
              </w:rPr>
              <w:t>13</w:t>
            </w:r>
          </w:p>
        </w:tc>
      </w:tr>
      <w:tr w:rsidR="00776604" w:rsidRPr="00776604" w14:paraId="04115205" w14:textId="77777777" w:rsidTr="004B4A9B">
        <w:trPr>
          <w:trHeight w:val="300"/>
        </w:trPr>
        <w:tc>
          <w:tcPr>
            <w:tcW w:w="1011" w:type="dxa"/>
            <w:noWrap/>
            <w:hideMark/>
          </w:tcPr>
          <w:p w14:paraId="0B19F958" w14:textId="77777777" w:rsidR="00776604" w:rsidRPr="00776604" w:rsidRDefault="00776604" w:rsidP="004B4A9B">
            <w:pPr>
              <w:spacing w:before="40"/>
              <w:ind w:firstLine="0"/>
              <w:jc w:val="left"/>
              <w:rPr>
                <w:color w:val="000000"/>
                <w:lang w:val="de-CH"/>
              </w:rPr>
            </w:pPr>
          </w:p>
        </w:tc>
        <w:tc>
          <w:tcPr>
            <w:tcW w:w="540" w:type="dxa"/>
            <w:noWrap/>
            <w:hideMark/>
          </w:tcPr>
          <w:p w14:paraId="7E7F6B3F" w14:textId="77777777" w:rsidR="00776604" w:rsidRPr="00776604" w:rsidRDefault="00776604" w:rsidP="004B4A9B">
            <w:pPr>
              <w:spacing w:before="40"/>
              <w:ind w:firstLine="0"/>
              <w:jc w:val="left"/>
              <w:rPr>
                <w:color w:val="000000"/>
                <w:lang w:val="de-CH"/>
              </w:rPr>
            </w:pPr>
            <w:r w:rsidRPr="00776604">
              <w:rPr>
                <w:color w:val="000000"/>
                <w:lang w:val="de-CH"/>
              </w:rPr>
              <w:t>26</w:t>
            </w:r>
          </w:p>
        </w:tc>
        <w:tc>
          <w:tcPr>
            <w:tcW w:w="1417" w:type="dxa"/>
            <w:noWrap/>
            <w:hideMark/>
          </w:tcPr>
          <w:p w14:paraId="79425E9F" w14:textId="00784B09" w:rsidR="00776604" w:rsidRPr="00776604" w:rsidRDefault="00776604" w:rsidP="004B4A9B">
            <w:pPr>
              <w:spacing w:before="40"/>
              <w:ind w:firstLine="0"/>
              <w:jc w:val="left"/>
              <w:rPr>
                <w:color w:val="000000"/>
                <w:lang w:val="de-CH"/>
              </w:rPr>
            </w:pPr>
            <w:proofErr w:type="spellStart"/>
            <w:r w:rsidRPr="00776604">
              <w:rPr>
                <w:color w:val="000000"/>
                <w:lang w:val="de-CH"/>
              </w:rPr>
              <w:t>Brushes</w:t>
            </w:r>
            <w:proofErr w:type="spellEnd"/>
          </w:p>
        </w:tc>
        <w:tc>
          <w:tcPr>
            <w:tcW w:w="1984" w:type="dxa"/>
            <w:noWrap/>
            <w:hideMark/>
          </w:tcPr>
          <w:p w14:paraId="0234FB04" w14:textId="77777777" w:rsidR="00776604" w:rsidRPr="00776604" w:rsidRDefault="00776604" w:rsidP="004B4A9B">
            <w:pPr>
              <w:spacing w:before="40"/>
              <w:ind w:firstLine="0"/>
              <w:jc w:val="left"/>
              <w:rPr>
                <w:color w:val="000000"/>
                <w:lang w:val="de-CH"/>
              </w:rPr>
            </w:pPr>
          </w:p>
        </w:tc>
        <w:tc>
          <w:tcPr>
            <w:tcW w:w="626" w:type="dxa"/>
            <w:noWrap/>
            <w:hideMark/>
          </w:tcPr>
          <w:p w14:paraId="458E88AB"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081DD527" w14:textId="77777777" w:rsidR="00776604" w:rsidRPr="00776604" w:rsidRDefault="00776604" w:rsidP="004B4A9B">
            <w:pPr>
              <w:spacing w:before="40"/>
              <w:ind w:firstLine="0"/>
              <w:jc w:val="left"/>
              <w:rPr>
                <w:color w:val="000000"/>
                <w:lang w:val="de-CH"/>
              </w:rPr>
            </w:pPr>
            <w:proofErr w:type="spellStart"/>
            <w:r w:rsidRPr="00776604">
              <w:rPr>
                <w:color w:val="000000"/>
                <w:lang w:val="de-CH"/>
              </w:rPr>
              <w:t>Temu</w:t>
            </w:r>
            <w:proofErr w:type="spellEnd"/>
          </w:p>
        </w:tc>
        <w:tc>
          <w:tcPr>
            <w:tcW w:w="827" w:type="dxa"/>
            <w:noWrap/>
            <w:hideMark/>
          </w:tcPr>
          <w:p w14:paraId="7B86F927" w14:textId="77777777" w:rsidR="00776604" w:rsidRPr="00776604" w:rsidRDefault="00776604" w:rsidP="004B4A9B">
            <w:pPr>
              <w:spacing w:before="40"/>
              <w:ind w:firstLine="0"/>
              <w:jc w:val="center"/>
              <w:rPr>
                <w:color w:val="000000"/>
                <w:lang w:val="de-CH"/>
              </w:rPr>
            </w:pPr>
            <w:r w:rsidRPr="00776604">
              <w:rPr>
                <w:color w:val="000000"/>
                <w:lang w:val="de-CH"/>
              </w:rPr>
              <w:t>5</w:t>
            </w:r>
          </w:p>
        </w:tc>
      </w:tr>
      <w:tr w:rsidR="00776604" w:rsidRPr="00776604" w14:paraId="2ECAE98F" w14:textId="77777777" w:rsidTr="004B4A9B">
        <w:trPr>
          <w:trHeight w:val="300"/>
        </w:trPr>
        <w:tc>
          <w:tcPr>
            <w:tcW w:w="1011" w:type="dxa"/>
            <w:noWrap/>
            <w:hideMark/>
          </w:tcPr>
          <w:p w14:paraId="27843F3E" w14:textId="77777777" w:rsidR="00776604" w:rsidRPr="00776604" w:rsidRDefault="00776604" w:rsidP="004B4A9B">
            <w:pPr>
              <w:spacing w:before="40"/>
              <w:ind w:firstLine="0"/>
              <w:jc w:val="left"/>
              <w:rPr>
                <w:color w:val="000000"/>
                <w:lang w:val="de-CH"/>
              </w:rPr>
            </w:pPr>
          </w:p>
        </w:tc>
        <w:tc>
          <w:tcPr>
            <w:tcW w:w="540" w:type="dxa"/>
            <w:noWrap/>
            <w:hideMark/>
          </w:tcPr>
          <w:p w14:paraId="177AF48F" w14:textId="77777777" w:rsidR="00776604" w:rsidRPr="00776604" w:rsidRDefault="00776604" w:rsidP="004B4A9B">
            <w:pPr>
              <w:spacing w:before="40"/>
              <w:ind w:firstLine="0"/>
              <w:jc w:val="left"/>
              <w:rPr>
                <w:color w:val="000000"/>
                <w:lang w:val="de-CH"/>
              </w:rPr>
            </w:pPr>
            <w:r w:rsidRPr="00776604">
              <w:rPr>
                <w:color w:val="000000"/>
                <w:lang w:val="de-CH"/>
              </w:rPr>
              <w:t>27</w:t>
            </w:r>
          </w:p>
        </w:tc>
        <w:tc>
          <w:tcPr>
            <w:tcW w:w="1417" w:type="dxa"/>
            <w:noWrap/>
            <w:hideMark/>
          </w:tcPr>
          <w:p w14:paraId="6304CCEA" w14:textId="77777777" w:rsidR="00776604" w:rsidRPr="00776604" w:rsidRDefault="00776604" w:rsidP="004B4A9B">
            <w:pPr>
              <w:spacing w:before="40"/>
              <w:ind w:firstLine="0"/>
              <w:jc w:val="left"/>
              <w:rPr>
                <w:color w:val="000000"/>
                <w:lang w:val="de-CH"/>
              </w:rPr>
            </w:pPr>
            <w:proofErr w:type="spellStart"/>
            <w:r w:rsidRPr="00776604">
              <w:rPr>
                <w:color w:val="000000"/>
                <w:lang w:val="de-CH"/>
              </w:rPr>
              <w:t>Metal</w:t>
            </w:r>
            <w:proofErr w:type="spellEnd"/>
            <w:r w:rsidRPr="00776604">
              <w:rPr>
                <w:color w:val="000000"/>
                <w:lang w:val="de-CH"/>
              </w:rPr>
              <w:t xml:space="preserve"> Sheet</w:t>
            </w:r>
          </w:p>
        </w:tc>
        <w:tc>
          <w:tcPr>
            <w:tcW w:w="1984" w:type="dxa"/>
            <w:noWrap/>
            <w:hideMark/>
          </w:tcPr>
          <w:p w14:paraId="4A362B56" w14:textId="77777777" w:rsidR="00776604" w:rsidRPr="00776604" w:rsidRDefault="00776604" w:rsidP="004B4A9B">
            <w:pPr>
              <w:spacing w:before="40"/>
              <w:ind w:firstLine="0"/>
              <w:jc w:val="left"/>
              <w:rPr>
                <w:color w:val="000000"/>
                <w:lang w:val="de-CH"/>
              </w:rPr>
            </w:pPr>
            <w:proofErr w:type="spellStart"/>
            <w:r w:rsidRPr="00776604">
              <w:rPr>
                <w:color w:val="000000"/>
                <w:lang w:val="de-CH"/>
              </w:rPr>
              <w:t>Thickness</w:t>
            </w:r>
            <w:proofErr w:type="spellEnd"/>
            <w:r w:rsidRPr="00776604">
              <w:rPr>
                <w:color w:val="000000"/>
                <w:lang w:val="de-CH"/>
              </w:rPr>
              <w:t xml:space="preserve"> 2-3 mm</w:t>
            </w:r>
          </w:p>
        </w:tc>
        <w:tc>
          <w:tcPr>
            <w:tcW w:w="626" w:type="dxa"/>
            <w:noWrap/>
            <w:hideMark/>
          </w:tcPr>
          <w:p w14:paraId="1B296586"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1E289302" w14:textId="77777777" w:rsidR="00776604" w:rsidRPr="00776604" w:rsidRDefault="00776604" w:rsidP="004B4A9B">
            <w:pPr>
              <w:spacing w:before="40"/>
              <w:ind w:firstLine="0"/>
              <w:jc w:val="left"/>
              <w:rPr>
                <w:color w:val="000000"/>
                <w:lang w:val="de-CH"/>
              </w:rPr>
            </w:pPr>
            <w:r w:rsidRPr="00776604">
              <w:rPr>
                <w:color w:val="000000"/>
                <w:lang w:val="de-CH"/>
              </w:rPr>
              <w:t>*incl. in 41</w:t>
            </w:r>
          </w:p>
        </w:tc>
        <w:tc>
          <w:tcPr>
            <w:tcW w:w="827" w:type="dxa"/>
            <w:noWrap/>
            <w:hideMark/>
          </w:tcPr>
          <w:p w14:paraId="159C7897" w14:textId="77777777" w:rsidR="00776604" w:rsidRPr="00776604" w:rsidRDefault="00776604" w:rsidP="004B4A9B">
            <w:pPr>
              <w:spacing w:before="40"/>
              <w:ind w:firstLine="0"/>
              <w:jc w:val="center"/>
              <w:rPr>
                <w:color w:val="000000"/>
                <w:lang w:val="de-CH"/>
              </w:rPr>
            </w:pPr>
          </w:p>
        </w:tc>
      </w:tr>
      <w:tr w:rsidR="00776604" w:rsidRPr="00776604" w14:paraId="08D49E9B" w14:textId="77777777" w:rsidTr="004B4A9B">
        <w:trPr>
          <w:trHeight w:val="300"/>
        </w:trPr>
        <w:tc>
          <w:tcPr>
            <w:tcW w:w="1011" w:type="dxa"/>
            <w:tcBorders>
              <w:bottom w:val="single" w:sz="4" w:space="0" w:color="auto"/>
            </w:tcBorders>
            <w:noWrap/>
            <w:hideMark/>
          </w:tcPr>
          <w:p w14:paraId="396EEF56" w14:textId="77777777" w:rsidR="00776604" w:rsidRPr="00776604" w:rsidRDefault="00776604" w:rsidP="004B4A9B">
            <w:pPr>
              <w:spacing w:before="40"/>
              <w:ind w:firstLine="0"/>
              <w:jc w:val="left"/>
              <w:rPr>
                <w:lang w:val="de-CH"/>
              </w:rPr>
            </w:pPr>
          </w:p>
        </w:tc>
        <w:tc>
          <w:tcPr>
            <w:tcW w:w="540" w:type="dxa"/>
            <w:tcBorders>
              <w:bottom w:val="single" w:sz="4" w:space="0" w:color="auto"/>
            </w:tcBorders>
            <w:noWrap/>
            <w:hideMark/>
          </w:tcPr>
          <w:p w14:paraId="6FE08EA8" w14:textId="77777777" w:rsidR="00776604" w:rsidRPr="00776604" w:rsidRDefault="00776604" w:rsidP="00996D76">
            <w:pPr>
              <w:spacing w:before="40" w:after="240"/>
              <w:ind w:firstLine="0"/>
              <w:jc w:val="left"/>
              <w:rPr>
                <w:color w:val="000000"/>
                <w:lang w:val="de-CH"/>
              </w:rPr>
            </w:pPr>
            <w:r w:rsidRPr="00776604">
              <w:rPr>
                <w:color w:val="000000"/>
                <w:lang w:val="de-CH"/>
              </w:rPr>
              <w:t>28</w:t>
            </w:r>
          </w:p>
        </w:tc>
        <w:tc>
          <w:tcPr>
            <w:tcW w:w="1417" w:type="dxa"/>
            <w:tcBorders>
              <w:bottom w:val="single" w:sz="4" w:space="0" w:color="auto"/>
            </w:tcBorders>
            <w:noWrap/>
            <w:hideMark/>
          </w:tcPr>
          <w:p w14:paraId="14CDA9C3" w14:textId="77777777" w:rsidR="00776604" w:rsidRPr="00776604" w:rsidRDefault="00776604" w:rsidP="00996D76">
            <w:pPr>
              <w:spacing w:before="40" w:after="240"/>
              <w:ind w:firstLine="0"/>
              <w:jc w:val="left"/>
              <w:rPr>
                <w:color w:val="000000"/>
                <w:lang w:val="de-CH"/>
              </w:rPr>
            </w:pPr>
            <w:proofErr w:type="spellStart"/>
            <w:r w:rsidRPr="00776604">
              <w:rPr>
                <w:color w:val="000000"/>
                <w:lang w:val="de-CH"/>
              </w:rPr>
              <w:t>Metal</w:t>
            </w:r>
            <w:proofErr w:type="spellEnd"/>
            <w:r w:rsidRPr="00776604">
              <w:rPr>
                <w:color w:val="000000"/>
                <w:lang w:val="de-CH"/>
              </w:rPr>
              <w:t xml:space="preserve"> Square Tube</w:t>
            </w:r>
          </w:p>
        </w:tc>
        <w:tc>
          <w:tcPr>
            <w:tcW w:w="1984" w:type="dxa"/>
            <w:tcBorders>
              <w:bottom w:val="single" w:sz="4" w:space="0" w:color="auto"/>
            </w:tcBorders>
            <w:noWrap/>
            <w:hideMark/>
          </w:tcPr>
          <w:p w14:paraId="30F65284" w14:textId="450DBA45" w:rsidR="00776604" w:rsidRPr="00776604" w:rsidRDefault="00776604" w:rsidP="004B4A9B">
            <w:pPr>
              <w:spacing w:before="40"/>
              <w:ind w:firstLine="0"/>
              <w:jc w:val="left"/>
              <w:rPr>
                <w:color w:val="000000"/>
                <w:lang w:val="de-CH"/>
              </w:rPr>
            </w:pPr>
            <w:r w:rsidRPr="00776604">
              <w:rPr>
                <w:color w:val="000000"/>
                <w:lang w:val="de-CH"/>
              </w:rPr>
              <w:t>1cmx1cm</w:t>
            </w:r>
          </w:p>
        </w:tc>
        <w:tc>
          <w:tcPr>
            <w:tcW w:w="626" w:type="dxa"/>
            <w:tcBorders>
              <w:bottom w:val="single" w:sz="4" w:space="0" w:color="auto"/>
            </w:tcBorders>
            <w:noWrap/>
            <w:hideMark/>
          </w:tcPr>
          <w:p w14:paraId="74C86007"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tcBorders>
              <w:bottom w:val="single" w:sz="4" w:space="0" w:color="auto"/>
            </w:tcBorders>
            <w:noWrap/>
            <w:vAlign w:val="center"/>
            <w:hideMark/>
          </w:tcPr>
          <w:p w14:paraId="4618D0B9" w14:textId="77777777" w:rsidR="00776604" w:rsidRPr="00776604" w:rsidRDefault="00776604" w:rsidP="004B4A9B">
            <w:pPr>
              <w:spacing w:before="40"/>
              <w:ind w:firstLine="0"/>
              <w:jc w:val="left"/>
              <w:rPr>
                <w:color w:val="000000"/>
                <w:lang w:val="de-CH"/>
              </w:rPr>
            </w:pPr>
            <w:r w:rsidRPr="00776604">
              <w:rPr>
                <w:color w:val="000000"/>
                <w:lang w:val="de-CH"/>
              </w:rPr>
              <w:t>*incl. in 41</w:t>
            </w:r>
          </w:p>
        </w:tc>
        <w:tc>
          <w:tcPr>
            <w:tcW w:w="827" w:type="dxa"/>
            <w:tcBorders>
              <w:bottom w:val="single" w:sz="4" w:space="0" w:color="auto"/>
            </w:tcBorders>
            <w:noWrap/>
            <w:hideMark/>
          </w:tcPr>
          <w:p w14:paraId="410C1D80" w14:textId="77777777" w:rsidR="00776604" w:rsidRPr="00776604" w:rsidRDefault="00776604" w:rsidP="004B4A9B">
            <w:pPr>
              <w:spacing w:before="40"/>
              <w:ind w:firstLine="0"/>
              <w:jc w:val="center"/>
              <w:rPr>
                <w:color w:val="000000"/>
                <w:lang w:val="de-CH"/>
              </w:rPr>
            </w:pPr>
          </w:p>
        </w:tc>
      </w:tr>
      <w:tr w:rsidR="00776604" w:rsidRPr="00776604" w14:paraId="2D1BE03F" w14:textId="77777777" w:rsidTr="004B4A9B">
        <w:trPr>
          <w:trHeight w:val="300"/>
        </w:trPr>
        <w:tc>
          <w:tcPr>
            <w:tcW w:w="1011" w:type="dxa"/>
            <w:tcBorders>
              <w:top w:val="single" w:sz="4" w:space="0" w:color="auto"/>
            </w:tcBorders>
            <w:noWrap/>
            <w:hideMark/>
          </w:tcPr>
          <w:p w14:paraId="5FD55163" w14:textId="081B70BD" w:rsidR="00776604" w:rsidRPr="00776604" w:rsidRDefault="00776604" w:rsidP="00996D76">
            <w:pPr>
              <w:spacing w:before="120"/>
              <w:ind w:firstLine="0"/>
              <w:jc w:val="left"/>
              <w:rPr>
                <w:color w:val="000000"/>
                <w:lang w:val="de-CH"/>
              </w:rPr>
            </w:pPr>
            <w:r w:rsidRPr="00776604">
              <w:rPr>
                <w:color w:val="000000"/>
                <w:lang w:val="de-CH"/>
              </w:rPr>
              <w:t>Stacking</w:t>
            </w:r>
          </w:p>
        </w:tc>
        <w:tc>
          <w:tcPr>
            <w:tcW w:w="540" w:type="dxa"/>
            <w:tcBorders>
              <w:top w:val="single" w:sz="4" w:space="0" w:color="auto"/>
            </w:tcBorders>
            <w:noWrap/>
            <w:hideMark/>
          </w:tcPr>
          <w:p w14:paraId="15A01BD5" w14:textId="77777777" w:rsidR="00776604" w:rsidRPr="00776604" w:rsidRDefault="00776604" w:rsidP="00996D76">
            <w:pPr>
              <w:spacing w:before="120"/>
              <w:ind w:firstLine="0"/>
              <w:jc w:val="left"/>
              <w:rPr>
                <w:color w:val="000000"/>
                <w:lang w:val="de-CH"/>
              </w:rPr>
            </w:pPr>
            <w:r w:rsidRPr="00776604">
              <w:rPr>
                <w:color w:val="000000"/>
                <w:lang w:val="de-CH"/>
              </w:rPr>
              <w:t>29</w:t>
            </w:r>
          </w:p>
        </w:tc>
        <w:tc>
          <w:tcPr>
            <w:tcW w:w="1417" w:type="dxa"/>
            <w:tcBorders>
              <w:top w:val="single" w:sz="4" w:space="0" w:color="auto"/>
            </w:tcBorders>
            <w:noWrap/>
            <w:hideMark/>
          </w:tcPr>
          <w:p w14:paraId="3A587E31" w14:textId="21E35976" w:rsidR="00776604" w:rsidRPr="00776604" w:rsidRDefault="00776604" w:rsidP="00996D76">
            <w:pPr>
              <w:spacing w:before="120"/>
              <w:ind w:firstLine="0"/>
              <w:jc w:val="left"/>
              <w:rPr>
                <w:color w:val="000000"/>
                <w:lang w:val="de-CH"/>
              </w:rPr>
            </w:pPr>
            <w:r w:rsidRPr="00776604">
              <w:rPr>
                <w:color w:val="000000"/>
                <w:lang w:val="de-CH"/>
              </w:rPr>
              <w:t>Square Tube</w:t>
            </w:r>
          </w:p>
        </w:tc>
        <w:tc>
          <w:tcPr>
            <w:tcW w:w="1984" w:type="dxa"/>
            <w:tcBorders>
              <w:top w:val="single" w:sz="4" w:space="0" w:color="auto"/>
            </w:tcBorders>
            <w:noWrap/>
            <w:hideMark/>
          </w:tcPr>
          <w:p w14:paraId="6FEDE009" w14:textId="77777777" w:rsidR="00776604" w:rsidRPr="00776604" w:rsidRDefault="00776604" w:rsidP="00996D76">
            <w:pPr>
              <w:spacing w:before="120"/>
              <w:ind w:firstLine="0"/>
              <w:jc w:val="left"/>
              <w:rPr>
                <w:color w:val="000000"/>
              </w:rPr>
            </w:pPr>
            <w:proofErr w:type="spellStart"/>
            <w:r w:rsidRPr="00776604">
              <w:rPr>
                <w:color w:val="000000"/>
              </w:rPr>
              <w:t>WxHxL</w:t>
            </w:r>
            <w:proofErr w:type="spellEnd"/>
            <w:r w:rsidRPr="00776604">
              <w:rPr>
                <w:color w:val="000000"/>
              </w:rPr>
              <w:t>: 90mm x 90mm x 1m</w:t>
            </w:r>
          </w:p>
        </w:tc>
        <w:tc>
          <w:tcPr>
            <w:tcW w:w="626" w:type="dxa"/>
            <w:tcBorders>
              <w:top w:val="single" w:sz="4" w:space="0" w:color="auto"/>
            </w:tcBorders>
            <w:noWrap/>
            <w:hideMark/>
          </w:tcPr>
          <w:p w14:paraId="13B8A8FE" w14:textId="77777777" w:rsidR="00776604" w:rsidRPr="00776604" w:rsidRDefault="00776604" w:rsidP="00996D76">
            <w:pPr>
              <w:spacing w:before="120"/>
              <w:ind w:firstLine="0"/>
              <w:jc w:val="left"/>
              <w:rPr>
                <w:color w:val="000000"/>
                <w:lang w:val="de-CH"/>
              </w:rPr>
            </w:pPr>
            <w:r w:rsidRPr="00776604">
              <w:rPr>
                <w:color w:val="000000"/>
                <w:lang w:val="de-CH"/>
              </w:rPr>
              <w:t>1</w:t>
            </w:r>
          </w:p>
        </w:tc>
        <w:tc>
          <w:tcPr>
            <w:tcW w:w="1757" w:type="dxa"/>
            <w:tcBorders>
              <w:top w:val="single" w:sz="4" w:space="0" w:color="auto"/>
            </w:tcBorders>
            <w:noWrap/>
            <w:vAlign w:val="center"/>
            <w:hideMark/>
          </w:tcPr>
          <w:p w14:paraId="2E37C528" w14:textId="77777777" w:rsidR="00776604" w:rsidRPr="00776604" w:rsidRDefault="00776604" w:rsidP="00996D76">
            <w:pPr>
              <w:spacing w:before="120"/>
              <w:ind w:firstLine="0"/>
              <w:jc w:val="left"/>
              <w:rPr>
                <w:color w:val="000000"/>
                <w:lang w:val="de-CH"/>
              </w:rPr>
            </w:pPr>
            <w:r w:rsidRPr="00776604">
              <w:rPr>
                <w:color w:val="000000"/>
                <w:lang w:val="de-CH"/>
              </w:rPr>
              <w:t>*incl. in 41</w:t>
            </w:r>
          </w:p>
        </w:tc>
        <w:tc>
          <w:tcPr>
            <w:tcW w:w="827" w:type="dxa"/>
            <w:tcBorders>
              <w:top w:val="single" w:sz="4" w:space="0" w:color="auto"/>
            </w:tcBorders>
            <w:noWrap/>
            <w:hideMark/>
          </w:tcPr>
          <w:p w14:paraId="2C9361CE" w14:textId="77777777" w:rsidR="00776604" w:rsidRPr="00776604" w:rsidRDefault="00776604" w:rsidP="00996D76">
            <w:pPr>
              <w:spacing w:before="120"/>
              <w:ind w:firstLine="0"/>
              <w:jc w:val="center"/>
              <w:rPr>
                <w:color w:val="000000"/>
                <w:lang w:val="de-CH"/>
              </w:rPr>
            </w:pPr>
          </w:p>
        </w:tc>
      </w:tr>
      <w:tr w:rsidR="00776604" w:rsidRPr="00776604" w14:paraId="0B92D441" w14:textId="77777777" w:rsidTr="004B4A9B">
        <w:trPr>
          <w:trHeight w:val="300"/>
        </w:trPr>
        <w:tc>
          <w:tcPr>
            <w:tcW w:w="1011" w:type="dxa"/>
            <w:noWrap/>
            <w:hideMark/>
          </w:tcPr>
          <w:p w14:paraId="2176A482" w14:textId="77777777" w:rsidR="00776604" w:rsidRPr="00776604" w:rsidRDefault="00776604" w:rsidP="004B4A9B">
            <w:pPr>
              <w:spacing w:before="40"/>
              <w:ind w:firstLine="0"/>
              <w:jc w:val="left"/>
              <w:rPr>
                <w:lang w:val="de-CH"/>
              </w:rPr>
            </w:pPr>
          </w:p>
        </w:tc>
        <w:tc>
          <w:tcPr>
            <w:tcW w:w="540" w:type="dxa"/>
            <w:noWrap/>
            <w:hideMark/>
          </w:tcPr>
          <w:p w14:paraId="5F91DDF9" w14:textId="77777777" w:rsidR="00776604" w:rsidRPr="00776604" w:rsidRDefault="00776604" w:rsidP="004B4A9B">
            <w:pPr>
              <w:spacing w:before="40"/>
              <w:ind w:firstLine="0"/>
              <w:jc w:val="left"/>
              <w:rPr>
                <w:color w:val="000000"/>
                <w:lang w:val="de-CH"/>
              </w:rPr>
            </w:pPr>
            <w:r w:rsidRPr="00776604">
              <w:rPr>
                <w:color w:val="000000"/>
                <w:lang w:val="de-CH"/>
              </w:rPr>
              <w:t>30</w:t>
            </w:r>
          </w:p>
        </w:tc>
        <w:tc>
          <w:tcPr>
            <w:tcW w:w="1417" w:type="dxa"/>
            <w:noWrap/>
            <w:hideMark/>
          </w:tcPr>
          <w:p w14:paraId="79FD95FC" w14:textId="29EBB865" w:rsidR="00776604" w:rsidRPr="00776604" w:rsidRDefault="00776604" w:rsidP="004B4A9B">
            <w:pPr>
              <w:spacing w:before="40"/>
              <w:ind w:firstLine="0"/>
              <w:jc w:val="left"/>
              <w:rPr>
                <w:color w:val="000000"/>
                <w:lang w:val="de-CH"/>
              </w:rPr>
            </w:pPr>
            <w:r w:rsidRPr="00776604">
              <w:rPr>
                <w:color w:val="000000"/>
                <w:lang w:val="de-CH"/>
              </w:rPr>
              <w:t>Flat Steel</w:t>
            </w:r>
          </w:p>
        </w:tc>
        <w:tc>
          <w:tcPr>
            <w:tcW w:w="1984" w:type="dxa"/>
            <w:noWrap/>
            <w:hideMark/>
          </w:tcPr>
          <w:p w14:paraId="106FE068" w14:textId="77777777" w:rsidR="00776604" w:rsidRPr="00776604" w:rsidRDefault="00776604" w:rsidP="004B4A9B">
            <w:pPr>
              <w:spacing w:before="40"/>
              <w:ind w:firstLine="0"/>
              <w:jc w:val="left"/>
              <w:rPr>
                <w:color w:val="000000"/>
              </w:rPr>
            </w:pPr>
            <w:proofErr w:type="spellStart"/>
            <w:r w:rsidRPr="00776604">
              <w:rPr>
                <w:color w:val="000000"/>
              </w:rPr>
              <w:t>WxHxL</w:t>
            </w:r>
            <w:proofErr w:type="spellEnd"/>
            <w:r w:rsidRPr="00776604">
              <w:rPr>
                <w:color w:val="000000"/>
              </w:rPr>
              <w:t>: 20mm x 4mm x 1500mm</w:t>
            </w:r>
          </w:p>
        </w:tc>
        <w:tc>
          <w:tcPr>
            <w:tcW w:w="626" w:type="dxa"/>
            <w:noWrap/>
            <w:hideMark/>
          </w:tcPr>
          <w:p w14:paraId="2F00B300"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48DFC9D6" w14:textId="77777777" w:rsidR="00776604" w:rsidRPr="00776604" w:rsidRDefault="00776604" w:rsidP="004B4A9B">
            <w:pPr>
              <w:spacing w:before="40"/>
              <w:ind w:firstLine="0"/>
              <w:jc w:val="left"/>
              <w:rPr>
                <w:color w:val="000000"/>
                <w:lang w:val="de-CH"/>
              </w:rPr>
            </w:pPr>
            <w:r w:rsidRPr="00776604">
              <w:rPr>
                <w:color w:val="000000"/>
                <w:lang w:val="de-CH"/>
              </w:rPr>
              <w:t>Steel World Ltd.</w:t>
            </w:r>
          </w:p>
        </w:tc>
        <w:tc>
          <w:tcPr>
            <w:tcW w:w="827" w:type="dxa"/>
            <w:noWrap/>
            <w:hideMark/>
          </w:tcPr>
          <w:p w14:paraId="4C4EF17B" w14:textId="77777777" w:rsidR="00776604" w:rsidRPr="00776604" w:rsidRDefault="00776604" w:rsidP="004B4A9B">
            <w:pPr>
              <w:spacing w:before="40"/>
              <w:ind w:firstLine="0"/>
              <w:jc w:val="center"/>
              <w:rPr>
                <w:color w:val="000000"/>
                <w:lang w:val="de-CH"/>
              </w:rPr>
            </w:pPr>
            <w:r w:rsidRPr="00776604">
              <w:rPr>
                <w:color w:val="000000"/>
                <w:lang w:val="de-CH"/>
              </w:rPr>
              <w:t>13</w:t>
            </w:r>
          </w:p>
        </w:tc>
      </w:tr>
      <w:tr w:rsidR="00776604" w:rsidRPr="00776604" w14:paraId="7797B280" w14:textId="77777777" w:rsidTr="004B4A9B">
        <w:trPr>
          <w:trHeight w:val="300"/>
        </w:trPr>
        <w:tc>
          <w:tcPr>
            <w:tcW w:w="1011" w:type="dxa"/>
            <w:noWrap/>
            <w:hideMark/>
          </w:tcPr>
          <w:p w14:paraId="1AE5698D" w14:textId="77777777" w:rsidR="00776604" w:rsidRPr="00776604" w:rsidRDefault="00776604" w:rsidP="004B4A9B">
            <w:pPr>
              <w:spacing w:before="40"/>
              <w:ind w:firstLine="0"/>
              <w:jc w:val="left"/>
              <w:rPr>
                <w:color w:val="000000"/>
                <w:lang w:val="de-CH"/>
              </w:rPr>
            </w:pPr>
          </w:p>
        </w:tc>
        <w:tc>
          <w:tcPr>
            <w:tcW w:w="540" w:type="dxa"/>
            <w:noWrap/>
            <w:hideMark/>
          </w:tcPr>
          <w:p w14:paraId="6E0F18F1" w14:textId="77777777" w:rsidR="00776604" w:rsidRPr="00776604" w:rsidRDefault="00776604" w:rsidP="004B4A9B">
            <w:pPr>
              <w:spacing w:before="40"/>
              <w:ind w:firstLine="0"/>
              <w:jc w:val="left"/>
              <w:rPr>
                <w:color w:val="000000"/>
                <w:lang w:val="de-CH"/>
              </w:rPr>
            </w:pPr>
            <w:r w:rsidRPr="00776604">
              <w:rPr>
                <w:color w:val="000000"/>
                <w:lang w:val="de-CH"/>
              </w:rPr>
              <w:t>31</w:t>
            </w:r>
          </w:p>
        </w:tc>
        <w:tc>
          <w:tcPr>
            <w:tcW w:w="1417" w:type="dxa"/>
            <w:noWrap/>
            <w:hideMark/>
          </w:tcPr>
          <w:p w14:paraId="543CC3C5" w14:textId="530DC655" w:rsidR="00776604" w:rsidRPr="00776604" w:rsidRDefault="00776604" w:rsidP="004B4A9B">
            <w:pPr>
              <w:spacing w:before="40"/>
              <w:ind w:firstLine="0"/>
              <w:jc w:val="left"/>
              <w:rPr>
                <w:color w:val="000000"/>
                <w:lang w:val="de-CH"/>
              </w:rPr>
            </w:pPr>
            <w:proofErr w:type="spellStart"/>
            <w:r w:rsidRPr="00776604">
              <w:rPr>
                <w:color w:val="000000"/>
                <w:lang w:val="de-CH"/>
              </w:rPr>
              <w:t>Rectangular</w:t>
            </w:r>
            <w:proofErr w:type="spellEnd"/>
            <w:r w:rsidRPr="00776604">
              <w:rPr>
                <w:color w:val="000000"/>
                <w:lang w:val="de-CH"/>
              </w:rPr>
              <w:t xml:space="preserve"> Tube</w:t>
            </w:r>
          </w:p>
        </w:tc>
        <w:tc>
          <w:tcPr>
            <w:tcW w:w="1984" w:type="dxa"/>
            <w:noWrap/>
            <w:hideMark/>
          </w:tcPr>
          <w:p w14:paraId="3A2F3DE6" w14:textId="77777777" w:rsidR="00776604" w:rsidRPr="00776604" w:rsidRDefault="00776604" w:rsidP="004B4A9B">
            <w:pPr>
              <w:spacing w:before="40"/>
              <w:ind w:firstLine="0"/>
              <w:jc w:val="left"/>
              <w:rPr>
                <w:color w:val="000000"/>
              </w:rPr>
            </w:pPr>
            <w:proofErr w:type="spellStart"/>
            <w:r w:rsidRPr="00776604">
              <w:rPr>
                <w:color w:val="000000"/>
              </w:rPr>
              <w:t>WxHxL</w:t>
            </w:r>
            <w:proofErr w:type="spellEnd"/>
            <w:r w:rsidRPr="00776604">
              <w:rPr>
                <w:color w:val="000000"/>
              </w:rPr>
              <w:t>: 25mm x 12mm x 300mm</w:t>
            </w:r>
          </w:p>
        </w:tc>
        <w:tc>
          <w:tcPr>
            <w:tcW w:w="626" w:type="dxa"/>
            <w:noWrap/>
            <w:hideMark/>
          </w:tcPr>
          <w:p w14:paraId="41667885"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132A6999" w14:textId="77777777" w:rsidR="00776604" w:rsidRPr="00776604" w:rsidRDefault="00776604" w:rsidP="004B4A9B">
            <w:pPr>
              <w:spacing w:before="40"/>
              <w:ind w:firstLine="0"/>
              <w:jc w:val="left"/>
              <w:rPr>
                <w:color w:val="000000"/>
                <w:lang w:val="de-CH"/>
              </w:rPr>
            </w:pPr>
            <w:r w:rsidRPr="00776604">
              <w:rPr>
                <w:color w:val="000000"/>
                <w:lang w:val="de-CH"/>
              </w:rPr>
              <w:t>*incl. in 41</w:t>
            </w:r>
          </w:p>
        </w:tc>
        <w:tc>
          <w:tcPr>
            <w:tcW w:w="827" w:type="dxa"/>
            <w:noWrap/>
            <w:hideMark/>
          </w:tcPr>
          <w:p w14:paraId="5D21DFE8" w14:textId="77777777" w:rsidR="00776604" w:rsidRPr="00776604" w:rsidRDefault="00776604" w:rsidP="004B4A9B">
            <w:pPr>
              <w:spacing w:before="40"/>
              <w:ind w:firstLine="0"/>
              <w:jc w:val="center"/>
              <w:rPr>
                <w:color w:val="000000"/>
                <w:lang w:val="de-CH"/>
              </w:rPr>
            </w:pPr>
          </w:p>
        </w:tc>
      </w:tr>
      <w:tr w:rsidR="00776604" w:rsidRPr="00776604" w14:paraId="70BE90EE" w14:textId="77777777" w:rsidTr="004B4A9B">
        <w:trPr>
          <w:trHeight w:val="300"/>
        </w:trPr>
        <w:tc>
          <w:tcPr>
            <w:tcW w:w="1011" w:type="dxa"/>
            <w:noWrap/>
            <w:hideMark/>
          </w:tcPr>
          <w:p w14:paraId="11A7D5EF" w14:textId="77777777" w:rsidR="00776604" w:rsidRPr="00776604" w:rsidRDefault="00776604" w:rsidP="004B4A9B">
            <w:pPr>
              <w:spacing w:before="40"/>
              <w:ind w:firstLine="0"/>
              <w:jc w:val="left"/>
              <w:rPr>
                <w:lang w:val="de-CH"/>
              </w:rPr>
            </w:pPr>
          </w:p>
        </w:tc>
        <w:tc>
          <w:tcPr>
            <w:tcW w:w="540" w:type="dxa"/>
            <w:noWrap/>
            <w:hideMark/>
          </w:tcPr>
          <w:p w14:paraId="6EC6E7FF" w14:textId="77777777" w:rsidR="00776604" w:rsidRPr="00776604" w:rsidRDefault="00776604" w:rsidP="004B4A9B">
            <w:pPr>
              <w:spacing w:before="40"/>
              <w:ind w:firstLine="0"/>
              <w:jc w:val="left"/>
              <w:rPr>
                <w:color w:val="000000"/>
                <w:lang w:val="de-CH"/>
              </w:rPr>
            </w:pPr>
            <w:r w:rsidRPr="00776604">
              <w:rPr>
                <w:color w:val="000000"/>
                <w:lang w:val="de-CH"/>
              </w:rPr>
              <w:t>32</w:t>
            </w:r>
          </w:p>
        </w:tc>
        <w:tc>
          <w:tcPr>
            <w:tcW w:w="1417" w:type="dxa"/>
            <w:noWrap/>
            <w:hideMark/>
          </w:tcPr>
          <w:p w14:paraId="5FBF07FD" w14:textId="77777777" w:rsidR="00776604" w:rsidRPr="00776604" w:rsidRDefault="00776604" w:rsidP="004B4A9B">
            <w:pPr>
              <w:spacing w:before="40"/>
              <w:ind w:firstLine="0"/>
              <w:jc w:val="left"/>
              <w:rPr>
                <w:color w:val="000000"/>
                <w:lang w:val="de-CH"/>
              </w:rPr>
            </w:pPr>
            <w:r w:rsidRPr="00776604">
              <w:rPr>
                <w:color w:val="000000"/>
                <w:lang w:val="de-CH"/>
              </w:rPr>
              <w:t>Round Tube</w:t>
            </w:r>
          </w:p>
        </w:tc>
        <w:tc>
          <w:tcPr>
            <w:tcW w:w="1984" w:type="dxa"/>
            <w:noWrap/>
            <w:hideMark/>
          </w:tcPr>
          <w:p w14:paraId="3EA2538C" w14:textId="4339D716" w:rsidR="00776604" w:rsidRPr="00776604" w:rsidRDefault="00776604" w:rsidP="004B4A9B">
            <w:pPr>
              <w:spacing w:before="40"/>
              <w:ind w:firstLine="0"/>
              <w:jc w:val="left"/>
              <w:rPr>
                <w:color w:val="000000"/>
                <w:lang w:val="de-CH"/>
              </w:rPr>
            </w:pPr>
            <w:r w:rsidRPr="00776604">
              <w:rPr>
                <w:color w:val="000000"/>
                <w:lang w:val="de-CH"/>
              </w:rPr>
              <w:t>OD 35mm, L 120mm</w:t>
            </w:r>
          </w:p>
        </w:tc>
        <w:tc>
          <w:tcPr>
            <w:tcW w:w="626" w:type="dxa"/>
            <w:noWrap/>
            <w:hideMark/>
          </w:tcPr>
          <w:p w14:paraId="746BE524"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6A429AA0" w14:textId="77777777" w:rsidR="00776604" w:rsidRPr="00776604" w:rsidRDefault="00776604" w:rsidP="004B4A9B">
            <w:pPr>
              <w:spacing w:before="40"/>
              <w:ind w:firstLine="0"/>
              <w:jc w:val="left"/>
              <w:rPr>
                <w:color w:val="000000"/>
                <w:lang w:val="de-CH"/>
              </w:rPr>
            </w:pPr>
            <w:r w:rsidRPr="00776604">
              <w:rPr>
                <w:color w:val="000000"/>
                <w:lang w:val="de-CH"/>
              </w:rPr>
              <w:t>*incl. in 41</w:t>
            </w:r>
          </w:p>
        </w:tc>
        <w:tc>
          <w:tcPr>
            <w:tcW w:w="827" w:type="dxa"/>
            <w:noWrap/>
            <w:hideMark/>
          </w:tcPr>
          <w:p w14:paraId="1832D268" w14:textId="77777777" w:rsidR="00776604" w:rsidRPr="00776604" w:rsidRDefault="00776604" w:rsidP="004B4A9B">
            <w:pPr>
              <w:spacing w:before="40"/>
              <w:ind w:firstLine="0"/>
              <w:jc w:val="center"/>
              <w:rPr>
                <w:color w:val="000000"/>
                <w:lang w:val="de-CH"/>
              </w:rPr>
            </w:pPr>
          </w:p>
        </w:tc>
      </w:tr>
      <w:tr w:rsidR="00776604" w:rsidRPr="00776604" w14:paraId="5D384D8E" w14:textId="77777777" w:rsidTr="004B4A9B">
        <w:trPr>
          <w:trHeight w:val="300"/>
        </w:trPr>
        <w:tc>
          <w:tcPr>
            <w:tcW w:w="1011" w:type="dxa"/>
            <w:noWrap/>
            <w:hideMark/>
          </w:tcPr>
          <w:p w14:paraId="59CB00A8" w14:textId="77777777" w:rsidR="00776604" w:rsidRPr="00776604" w:rsidRDefault="00776604" w:rsidP="004B4A9B">
            <w:pPr>
              <w:spacing w:before="40"/>
              <w:ind w:firstLine="0"/>
              <w:jc w:val="left"/>
              <w:rPr>
                <w:lang w:val="de-CH"/>
              </w:rPr>
            </w:pPr>
          </w:p>
        </w:tc>
        <w:tc>
          <w:tcPr>
            <w:tcW w:w="540" w:type="dxa"/>
            <w:noWrap/>
            <w:hideMark/>
          </w:tcPr>
          <w:p w14:paraId="5BE51328" w14:textId="77777777" w:rsidR="00776604" w:rsidRPr="00776604" w:rsidRDefault="00776604" w:rsidP="004B4A9B">
            <w:pPr>
              <w:spacing w:before="40"/>
              <w:ind w:firstLine="0"/>
              <w:jc w:val="left"/>
              <w:rPr>
                <w:color w:val="000000"/>
                <w:lang w:val="de-CH"/>
              </w:rPr>
            </w:pPr>
            <w:r w:rsidRPr="00776604">
              <w:rPr>
                <w:color w:val="000000"/>
                <w:lang w:val="de-CH"/>
              </w:rPr>
              <w:t>33</w:t>
            </w:r>
          </w:p>
        </w:tc>
        <w:tc>
          <w:tcPr>
            <w:tcW w:w="1417" w:type="dxa"/>
            <w:noWrap/>
            <w:hideMark/>
          </w:tcPr>
          <w:p w14:paraId="7E1CD578" w14:textId="77777777" w:rsidR="00776604" w:rsidRPr="00776604" w:rsidRDefault="00776604" w:rsidP="004B4A9B">
            <w:pPr>
              <w:spacing w:before="40"/>
              <w:ind w:firstLine="0"/>
              <w:jc w:val="left"/>
              <w:rPr>
                <w:color w:val="000000"/>
                <w:lang w:val="de-CH"/>
              </w:rPr>
            </w:pPr>
            <w:proofErr w:type="spellStart"/>
            <w:r w:rsidRPr="00776604">
              <w:rPr>
                <w:color w:val="000000"/>
                <w:lang w:val="de-CH"/>
              </w:rPr>
              <w:t>Metal</w:t>
            </w:r>
            <w:proofErr w:type="spellEnd"/>
            <w:r w:rsidRPr="00776604">
              <w:rPr>
                <w:color w:val="000000"/>
                <w:lang w:val="de-CH"/>
              </w:rPr>
              <w:t xml:space="preserve"> Sheet</w:t>
            </w:r>
          </w:p>
        </w:tc>
        <w:tc>
          <w:tcPr>
            <w:tcW w:w="1984" w:type="dxa"/>
            <w:noWrap/>
            <w:hideMark/>
          </w:tcPr>
          <w:p w14:paraId="33366B09" w14:textId="77777777" w:rsidR="00776604" w:rsidRPr="00776604" w:rsidRDefault="00776604" w:rsidP="004B4A9B">
            <w:pPr>
              <w:spacing w:before="40"/>
              <w:ind w:firstLine="0"/>
              <w:jc w:val="left"/>
              <w:rPr>
                <w:color w:val="000000"/>
              </w:rPr>
            </w:pPr>
            <w:proofErr w:type="spellStart"/>
            <w:r w:rsidRPr="00776604">
              <w:rPr>
                <w:color w:val="000000"/>
              </w:rPr>
              <w:t>WxHxL</w:t>
            </w:r>
            <w:proofErr w:type="spellEnd"/>
            <w:r w:rsidRPr="00776604">
              <w:rPr>
                <w:color w:val="000000"/>
              </w:rPr>
              <w:t>: 500mm x 4mm x 300mm</w:t>
            </w:r>
          </w:p>
        </w:tc>
        <w:tc>
          <w:tcPr>
            <w:tcW w:w="626" w:type="dxa"/>
            <w:noWrap/>
            <w:hideMark/>
          </w:tcPr>
          <w:p w14:paraId="49B4F749"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3E7F7C25" w14:textId="77777777" w:rsidR="00776604" w:rsidRPr="00776604" w:rsidRDefault="00776604" w:rsidP="004B4A9B">
            <w:pPr>
              <w:spacing w:before="40"/>
              <w:ind w:firstLine="0"/>
              <w:jc w:val="left"/>
              <w:rPr>
                <w:color w:val="000000"/>
                <w:lang w:val="de-CH"/>
              </w:rPr>
            </w:pPr>
            <w:r w:rsidRPr="00776604">
              <w:rPr>
                <w:color w:val="000000"/>
                <w:lang w:val="de-CH"/>
              </w:rPr>
              <w:t>*incl. in 41</w:t>
            </w:r>
          </w:p>
        </w:tc>
        <w:tc>
          <w:tcPr>
            <w:tcW w:w="827" w:type="dxa"/>
            <w:noWrap/>
            <w:hideMark/>
          </w:tcPr>
          <w:p w14:paraId="3BCA5C00" w14:textId="77777777" w:rsidR="00776604" w:rsidRPr="00776604" w:rsidRDefault="00776604" w:rsidP="004B4A9B">
            <w:pPr>
              <w:spacing w:before="40"/>
              <w:ind w:firstLine="0"/>
              <w:jc w:val="center"/>
              <w:rPr>
                <w:color w:val="000000"/>
                <w:lang w:val="de-CH"/>
              </w:rPr>
            </w:pPr>
          </w:p>
        </w:tc>
      </w:tr>
      <w:tr w:rsidR="00776604" w:rsidRPr="00776604" w14:paraId="277B8DD1" w14:textId="77777777" w:rsidTr="004B4A9B">
        <w:trPr>
          <w:trHeight w:val="300"/>
        </w:trPr>
        <w:tc>
          <w:tcPr>
            <w:tcW w:w="1011" w:type="dxa"/>
            <w:noWrap/>
            <w:hideMark/>
          </w:tcPr>
          <w:p w14:paraId="54042D75" w14:textId="77777777" w:rsidR="00776604" w:rsidRPr="00776604" w:rsidRDefault="00776604" w:rsidP="004B4A9B">
            <w:pPr>
              <w:spacing w:before="40"/>
              <w:ind w:firstLine="0"/>
              <w:jc w:val="left"/>
              <w:rPr>
                <w:lang w:val="de-CH"/>
              </w:rPr>
            </w:pPr>
          </w:p>
        </w:tc>
        <w:tc>
          <w:tcPr>
            <w:tcW w:w="540" w:type="dxa"/>
            <w:noWrap/>
            <w:hideMark/>
          </w:tcPr>
          <w:p w14:paraId="3F50B86C" w14:textId="77777777" w:rsidR="00776604" w:rsidRPr="00776604" w:rsidRDefault="00776604" w:rsidP="004B4A9B">
            <w:pPr>
              <w:spacing w:before="40"/>
              <w:ind w:firstLine="0"/>
              <w:jc w:val="left"/>
              <w:rPr>
                <w:color w:val="000000"/>
                <w:lang w:val="de-CH"/>
              </w:rPr>
            </w:pPr>
            <w:r w:rsidRPr="00776604">
              <w:rPr>
                <w:color w:val="000000"/>
                <w:lang w:val="de-CH"/>
              </w:rPr>
              <w:t>34</w:t>
            </w:r>
          </w:p>
        </w:tc>
        <w:tc>
          <w:tcPr>
            <w:tcW w:w="1417" w:type="dxa"/>
            <w:noWrap/>
            <w:hideMark/>
          </w:tcPr>
          <w:p w14:paraId="16BFD5B0" w14:textId="77777777" w:rsidR="00776604" w:rsidRPr="00776604" w:rsidRDefault="00776604" w:rsidP="004B4A9B">
            <w:pPr>
              <w:spacing w:before="40"/>
              <w:ind w:firstLine="0"/>
              <w:jc w:val="left"/>
              <w:rPr>
                <w:color w:val="000000"/>
                <w:lang w:val="de-CH"/>
              </w:rPr>
            </w:pPr>
            <w:r w:rsidRPr="00776604">
              <w:rPr>
                <w:color w:val="000000"/>
                <w:lang w:val="de-CH"/>
              </w:rPr>
              <w:t>Round Steel (</w:t>
            </w:r>
            <w:proofErr w:type="spellStart"/>
            <w:r w:rsidRPr="00776604">
              <w:rPr>
                <w:color w:val="000000"/>
                <w:lang w:val="de-CH"/>
              </w:rPr>
              <w:t>Full</w:t>
            </w:r>
            <w:proofErr w:type="spellEnd"/>
            <w:r w:rsidRPr="00776604">
              <w:rPr>
                <w:color w:val="000000"/>
                <w:lang w:val="de-CH"/>
              </w:rPr>
              <w:t xml:space="preserve"> Core)</w:t>
            </w:r>
          </w:p>
        </w:tc>
        <w:tc>
          <w:tcPr>
            <w:tcW w:w="1984" w:type="dxa"/>
            <w:noWrap/>
            <w:hideMark/>
          </w:tcPr>
          <w:p w14:paraId="58757B3B" w14:textId="77777777" w:rsidR="00776604" w:rsidRPr="00776604" w:rsidRDefault="00776604" w:rsidP="004B4A9B">
            <w:pPr>
              <w:spacing w:before="40"/>
              <w:ind w:firstLine="0"/>
              <w:jc w:val="left"/>
              <w:rPr>
                <w:color w:val="000000"/>
                <w:lang w:val="de-CH"/>
              </w:rPr>
            </w:pPr>
            <w:r w:rsidRPr="00776604">
              <w:rPr>
                <w:color w:val="000000"/>
                <w:lang w:val="de-CH"/>
              </w:rPr>
              <w:t>D x L: 10mm x 3m</w:t>
            </w:r>
          </w:p>
        </w:tc>
        <w:tc>
          <w:tcPr>
            <w:tcW w:w="626" w:type="dxa"/>
            <w:noWrap/>
            <w:hideMark/>
          </w:tcPr>
          <w:p w14:paraId="2E056C6A"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211CDA27" w14:textId="77777777" w:rsidR="00776604" w:rsidRPr="00776604" w:rsidRDefault="00776604" w:rsidP="004B4A9B">
            <w:pPr>
              <w:spacing w:before="40"/>
              <w:ind w:firstLine="0"/>
              <w:jc w:val="left"/>
              <w:rPr>
                <w:color w:val="000000"/>
                <w:lang w:val="de-CH"/>
              </w:rPr>
            </w:pPr>
            <w:r w:rsidRPr="00776604">
              <w:rPr>
                <w:color w:val="000000"/>
                <w:lang w:val="de-CH"/>
              </w:rPr>
              <w:t>*incl. in 41</w:t>
            </w:r>
          </w:p>
        </w:tc>
        <w:tc>
          <w:tcPr>
            <w:tcW w:w="827" w:type="dxa"/>
            <w:noWrap/>
            <w:hideMark/>
          </w:tcPr>
          <w:p w14:paraId="6AE9D41F" w14:textId="77777777" w:rsidR="00776604" w:rsidRPr="00776604" w:rsidRDefault="00776604" w:rsidP="004B4A9B">
            <w:pPr>
              <w:spacing w:before="40"/>
              <w:ind w:firstLine="0"/>
              <w:jc w:val="center"/>
              <w:rPr>
                <w:color w:val="000000"/>
                <w:lang w:val="de-CH"/>
              </w:rPr>
            </w:pPr>
          </w:p>
        </w:tc>
      </w:tr>
      <w:tr w:rsidR="00776604" w:rsidRPr="00776604" w14:paraId="6C04B63A" w14:textId="77777777" w:rsidTr="004B4A9B">
        <w:trPr>
          <w:trHeight w:val="300"/>
        </w:trPr>
        <w:tc>
          <w:tcPr>
            <w:tcW w:w="1011" w:type="dxa"/>
            <w:noWrap/>
            <w:hideMark/>
          </w:tcPr>
          <w:p w14:paraId="49FC5BC6" w14:textId="77777777" w:rsidR="00776604" w:rsidRPr="00776604" w:rsidRDefault="00776604" w:rsidP="004B4A9B">
            <w:pPr>
              <w:spacing w:before="40"/>
              <w:ind w:firstLine="0"/>
              <w:jc w:val="left"/>
              <w:rPr>
                <w:lang w:val="de-CH"/>
              </w:rPr>
            </w:pPr>
          </w:p>
        </w:tc>
        <w:tc>
          <w:tcPr>
            <w:tcW w:w="540" w:type="dxa"/>
            <w:noWrap/>
            <w:hideMark/>
          </w:tcPr>
          <w:p w14:paraId="71599464" w14:textId="77777777" w:rsidR="00776604" w:rsidRPr="00776604" w:rsidRDefault="00776604" w:rsidP="004B4A9B">
            <w:pPr>
              <w:spacing w:before="40"/>
              <w:ind w:firstLine="0"/>
              <w:jc w:val="left"/>
              <w:rPr>
                <w:color w:val="000000"/>
                <w:lang w:val="de-CH"/>
              </w:rPr>
            </w:pPr>
            <w:r w:rsidRPr="00776604">
              <w:rPr>
                <w:color w:val="000000"/>
                <w:lang w:val="de-CH"/>
              </w:rPr>
              <w:t>35</w:t>
            </w:r>
          </w:p>
        </w:tc>
        <w:tc>
          <w:tcPr>
            <w:tcW w:w="1417" w:type="dxa"/>
            <w:noWrap/>
            <w:hideMark/>
          </w:tcPr>
          <w:p w14:paraId="149EBBE3" w14:textId="527E7F96" w:rsidR="00776604" w:rsidRPr="00776604" w:rsidRDefault="00776604" w:rsidP="004B4A9B">
            <w:pPr>
              <w:spacing w:before="40"/>
              <w:ind w:firstLine="0"/>
              <w:jc w:val="left"/>
              <w:rPr>
                <w:color w:val="000000"/>
                <w:lang w:val="de-CH"/>
              </w:rPr>
            </w:pPr>
            <w:r w:rsidRPr="00776604">
              <w:rPr>
                <w:color w:val="000000"/>
                <w:lang w:val="de-CH"/>
              </w:rPr>
              <w:t>Round Tube</w:t>
            </w:r>
          </w:p>
        </w:tc>
        <w:tc>
          <w:tcPr>
            <w:tcW w:w="1984" w:type="dxa"/>
            <w:noWrap/>
            <w:hideMark/>
          </w:tcPr>
          <w:p w14:paraId="289ABB2C" w14:textId="2AC5F6E6" w:rsidR="00776604" w:rsidRPr="00776604" w:rsidRDefault="00776604" w:rsidP="004B4A9B">
            <w:pPr>
              <w:spacing w:before="40"/>
              <w:ind w:firstLine="0"/>
              <w:jc w:val="left"/>
              <w:rPr>
                <w:color w:val="000000"/>
                <w:lang w:val="de-CH"/>
              </w:rPr>
            </w:pPr>
            <w:r w:rsidRPr="00776604">
              <w:rPr>
                <w:color w:val="000000"/>
                <w:lang w:val="de-CH"/>
              </w:rPr>
              <w:t>OD 35mm, L 1.5m</w:t>
            </w:r>
          </w:p>
        </w:tc>
        <w:tc>
          <w:tcPr>
            <w:tcW w:w="626" w:type="dxa"/>
            <w:noWrap/>
            <w:hideMark/>
          </w:tcPr>
          <w:p w14:paraId="530B5A4E"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75943B93" w14:textId="77777777" w:rsidR="00776604" w:rsidRPr="00776604" w:rsidRDefault="00776604" w:rsidP="004B4A9B">
            <w:pPr>
              <w:spacing w:before="40"/>
              <w:ind w:firstLine="0"/>
              <w:jc w:val="left"/>
              <w:rPr>
                <w:color w:val="000000"/>
                <w:lang w:val="de-CH"/>
              </w:rPr>
            </w:pPr>
            <w:r w:rsidRPr="00776604">
              <w:rPr>
                <w:color w:val="000000"/>
                <w:lang w:val="de-CH"/>
              </w:rPr>
              <w:t>*incl. in 40</w:t>
            </w:r>
          </w:p>
        </w:tc>
        <w:tc>
          <w:tcPr>
            <w:tcW w:w="827" w:type="dxa"/>
            <w:noWrap/>
            <w:hideMark/>
          </w:tcPr>
          <w:p w14:paraId="52BE5D0E" w14:textId="77777777" w:rsidR="00776604" w:rsidRPr="00776604" w:rsidRDefault="00776604" w:rsidP="004B4A9B">
            <w:pPr>
              <w:spacing w:before="40"/>
              <w:ind w:firstLine="0"/>
              <w:jc w:val="center"/>
              <w:rPr>
                <w:color w:val="000000"/>
                <w:lang w:val="de-CH"/>
              </w:rPr>
            </w:pPr>
          </w:p>
        </w:tc>
      </w:tr>
      <w:tr w:rsidR="00776604" w:rsidRPr="00776604" w14:paraId="1E8F3427" w14:textId="77777777" w:rsidTr="004B4A9B">
        <w:trPr>
          <w:trHeight w:val="300"/>
        </w:trPr>
        <w:tc>
          <w:tcPr>
            <w:tcW w:w="1011" w:type="dxa"/>
            <w:noWrap/>
            <w:hideMark/>
          </w:tcPr>
          <w:p w14:paraId="0BCFCE9A" w14:textId="77777777" w:rsidR="00776604" w:rsidRPr="00776604" w:rsidRDefault="00776604" w:rsidP="004B4A9B">
            <w:pPr>
              <w:spacing w:before="40"/>
              <w:ind w:firstLine="0"/>
              <w:jc w:val="left"/>
              <w:rPr>
                <w:lang w:val="de-CH"/>
              </w:rPr>
            </w:pPr>
          </w:p>
        </w:tc>
        <w:tc>
          <w:tcPr>
            <w:tcW w:w="540" w:type="dxa"/>
            <w:noWrap/>
            <w:hideMark/>
          </w:tcPr>
          <w:p w14:paraId="3E35A36A" w14:textId="77777777" w:rsidR="00776604" w:rsidRPr="00776604" w:rsidRDefault="00776604" w:rsidP="004B4A9B">
            <w:pPr>
              <w:spacing w:before="40"/>
              <w:ind w:firstLine="0"/>
              <w:jc w:val="left"/>
              <w:rPr>
                <w:color w:val="000000"/>
                <w:lang w:val="de-CH"/>
              </w:rPr>
            </w:pPr>
            <w:r w:rsidRPr="00776604">
              <w:rPr>
                <w:color w:val="000000"/>
                <w:lang w:val="de-CH"/>
              </w:rPr>
              <w:t>36</w:t>
            </w:r>
          </w:p>
        </w:tc>
        <w:tc>
          <w:tcPr>
            <w:tcW w:w="1417" w:type="dxa"/>
            <w:noWrap/>
            <w:hideMark/>
          </w:tcPr>
          <w:p w14:paraId="2ACAFF90" w14:textId="59F17169" w:rsidR="00776604" w:rsidRPr="00776604" w:rsidRDefault="00776604" w:rsidP="004B4A9B">
            <w:pPr>
              <w:spacing w:before="40"/>
              <w:ind w:firstLine="0"/>
              <w:jc w:val="left"/>
              <w:rPr>
                <w:color w:val="000000"/>
                <w:lang w:val="de-CH"/>
              </w:rPr>
            </w:pPr>
            <w:r w:rsidRPr="00776604">
              <w:rPr>
                <w:color w:val="000000"/>
                <w:lang w:val="de-CH"/>
              </w:rPr>
              <w:t>Square Tube</w:t>
            </w:r>
          </w:p>
        </w:tc>
        <w:tc>
          <w:tcPr>
            <w:tcW w:w="1984" w:type="dxa"/>
            <w:noWrap/>
            <w:hideMark/>
          </w:tcPr>
          <w:p w14:paraId="48BAF9EC" w14:textId="77777777" w:rsidR="00776604" w:rsidRPr="00776604" w:rsidRDefault="00776604" w:rsidP="004B4A9B">
            <w:pPr>
              <w:spacing w:before="40"/>
              <w:ind w:firstLine="0"/>
              <w:jc w:val="left"/>
              <w:rPr>
                <w:color w:val="000000"/>
                <w:lang w:val="de-CH"/>
              </w:rPr>
            </w:pPr>
            <w:proofErr w:type="spellStart"/>
            <w:r w:rsidRPr="00776604">
              <w:rPr>
                <w:color w:val="000000"/>
                <w:lang w:val="de-CH"/>
              </w:rPr>
              <w:t>For</w:t>
            </w:r>
            <w:proofErr w:type="spellEnd"/>
            <w:r w:rsidRPr="00776604">
              <w:rPr>
                <w:color w:val="000000"/>
                <w:lang w:val="de-CH"/>
              </w:rPr>
              <w:t xml:space="preserve"> Base</w:t>
            </w:r>
          </w:p>
        </w:tc>
        <w:tc>
          <w:tcPr>
            <w:tcW w:w="626" w:type="dxa"/>
            <w:noWrap/>
            <w:hideMark/>
          </w:tcPr>
          <w:p w14:paraId="4812BEEE"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12339564" w14:textId="77777777" w:rsidR="00776604" w:rsidRPr="00776604" w:rsidRDefault="00776604" w:rsidP="004B4A9B">
            <w:pPr>
              <w:spacing w:before="40"/>
              <w:ind w:firstLine="0"/>
              <w:jc w:val="left"/>
              <w:rPr>
                <w:color w:val="000000"/>
                <w:lang w:val="de-CH"/>
              </w:rPr>
            </w:pPr>
            <w:r w:rsidRPr="00776604">
              <w:rPr>
                <w:color w:val="000000"/>
                <w:lang w:val="de-CH"/>
              </w:rPr>
              <w:t>*incl. in 40</w:t>
            </w:r>
          </w:p>
        </w:tc>
        <w:tc>
          <w:tcPr>
            <w:tcW w:w="827" w:type="dxa"/>
            <w:noWrap/>
            <w:hideMark/>
          </w:tcPr>
          <w:p w14:paraId="5FF6EA81" w14:textId="77777777" w:rsidR="00776604" w:rsidRPr="00776604" w:rsidRDefault="00776604" w:rsidP="004B4A9B">
            <w:pPr>
              <w:spacing w:before="40"/>
              <w:ind w:firstLine="0"/>
              <w:jc w:val="center"/>
              <w:rPr>
                <w:color w:val="000000"/>
                <w:lang w:val="de-CH"/>
              </w:rPr>
            </w:pPr>
          </w:p>
        </w:tc>
      </w:tr>
      <w:tr w:rsidR="00776604" w:rsidRPr="00776604" w14:paraId="617473A3" w14:textId="77777777" w:rsidTr="004B4A9B">
        <w:trPr>
          <w:trHeight w:val="300"/>
        </w:trPr>
        <w:tc>
          <w:tcPr>
            <w:tcW w:w="1011" w:type="dxa"/>
            <w:tcBorders>
              <w:bottom w:val="single" w:sz="4" w:space="0" w:color="auto"/>
            </w:tcBorders>
            <w:noWrap/>
            <w:hideMark/>
          </w:tcPr>
          <w:p w14:paraId="76D0751C" w14:textId="77777777" w:rsidR="00776604" w:rsidRPr="00776604" w:rsidRDefault="00776604" w:rsidP="004B4A9B">
            <w:pPr>
              <w:spacing w:before="40"/>
              <w:ind w:firstLine="0"/>
              <w:jc w:val="left"/>
              <w:rPr>
                <w:lang w:val="de-CH"/>
              </w:rPr>
            </w:pPr>
          </w:p>
        </w:tc>
        <w:tc>
          <w:tcPr>
            <w:tcW w:w="540" w:type="dxa"/>
            <w:tcBorders>
              <w:bottom w:val="single" w:sz="4" w:space="0" w:color="auto"/>
            </w:tcBorders>
            <w:noWrap/>
            <w:hideMark/>
          </w:tcPr>
          <w:p w14:paraId="3629B52C" w14:textId="77777777" w:rsidR="00776604" w:rsidRPr="00776604" w:rsidRDefault="00776604" w:rsidP="004B4A9B">
            <w:pPr>
              <w:spacing w:before="40" w:after="100"/>
              <w:ind w:firstLine="0"/>
              <w:jc w:val="left"/>
              <w:rPr>
                <w:color w:val="000000"/>
                <w:lang w:val="de-CH"/>
              </w:rPr>
            </w:pPr>
            <w:r w:rsidRPr="00776604">
              <w:rPr>
                <w:color w:val="000000"/>
                <w:lang w:val="de-CH"/>
              </w:rPr>
              <w:t>37</w:t>
            </w:r>
          </w:p>
        </w:tc>
        <w:tc>
          <w:tcPr>
            <w:tcW w:w="1417" w:type="dxa"/>
            <w:tcBorders>
              <w:bottom w:val="single" w:sz="4" w:space="0" w:color="auto"/>
            </w:tcBorders>
            <w:noWrap/>
            <w:hideMark/>
          </w:tcPr>
          <w:p w14:paraId="79183884" w14:textId="78E88220" w:rsidR="00776604" w:rsidRPr="00776604" w:rsidRDefault="00776604" w:rsidP="00996D76">
            <w:pPr>
              <w:spacing w:before="40" w:after="240"/>
              <w:ind w:firstLine="0"/>
              <w:jc w:val="left"/>
              <w:rPr>
                <w:color w:val="000000"/>
                <w:lang w:val="de-CH"/>
              </w:rPr>
            </w:pPr>
            <w:r>
              <w:rPr>
                <w:color w:val="000000"/>
                <w:lang w:val="de-CH"/>
              </w:rPr>
              <w:t>Nuts/Bolts</w:t>
            </w:r>
          </w:p>
        </w:tc>
        <w:tc>
          <w:tcPr>
            <w:tcW w:w="1984" w:type="dxa"/>
            <w:tcBorders>
              <w:bottom w:val="single" w:sz="4" w:space="0" w:color="auto"/>
            </w:tcBorders>
            <w:noWrap/>
            <w:hideMark/>
          </w:tcPr>
          <w:p w14:paraId="313D107F" w14:textId="77777777" w:rsidR="00776604" w:rsidRPr="00776604" w:rsidRDefault="00776604" w:rsidP="004B4A9B">
            <w:pPr>
              <w:spacing w:before="40"/>
              <w:ind w:firstLine="0"/>
              <w:jc w:val="left"/>
              <w:rPr>
                <w:color w:val="000000"/>
                <w:lang w:val="de-CH"/>
              </w:rPr>
            </w:pPr>
          </w:p>
        </w:tc>
        <w:tc>
          <w:tcPr>
            <w:tcW w:w="626" w:type="dxa"/>
            <w:tcBorders>
              <w:bottom w:val="single" w:sz="4" w:space="0" w:color="auto"/>
            </w:tcBorders>
            <w:noWrap/>
            <w:hideMark/>
          </w:tcPr>
          <w:p w14:paraId="0EAEAB63"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tcBorders>
              <w:bottom w:val="single" w:sz="4" w:space="0" w:color="auto"/>
            </w:tcBorders>
            <w:noWrap/>
            <w:vAlign w:val="center"/>
            <w:hideMark/>
          </w:tcPr>
          <w:p w14:paraId="5DF1A0DF" w14:textId="1E98B3C5" w:rsidR="00776604" w:rsidRPr="00776604" w:rsidRDefault="00776604" w:rsidP="004B4A9B">
            <w:pPr>
              <w:spacing w:before="40"/>
              <w:ind w:firstLine="0"/>
              <w:jc w:val="left"/>
              <w:rPr>
                <w:color w:val="000000"/>
                <w:lang w:val="de-CH"/>
              </w:rPr>
            </w:pPr>
            <w:proofErr w:type="spellStart"/>
            <w:r w:rsidRPr="00776604">
              <w:rPr>
                <w:color w:val="000000"/>
                <w:lang w:val="de-CH"/>
              </w:rPr>
              <w:t>Build</w:t>
            </w:r>
            <w:proofErr w:type="spellEnd"/>
            <w:r w:rsidRPr="00776604">
              <w:rPr>
                <w:color w:val="000000"/>
                <w:lang w:val="de-CH"/>
              </w:rPr>
              <w:t xml:space="preserve"> </w:t>
            </w:r>
            <w:proofErr w:type="spellStart"/>
            <w:r w:rsidRPr="00776604">
              <w:rPr>
                <w:color w:val="000000"/>
                <w:lang w:val="de-CH"/>
              </w:rPr>
              <w:t>Africa</w:t>
            </w:r>
            <w:proofErr w:type="spellEnd"/>
          </w:p>
        </w:tc>
        <w:tc>
          <w:tcPr>
            <w:tcW w:w="827" w:type="dxa"/>
            <w:tcBorders>
              <w:bottom w:val="single" w:sz="4" w:space="0" w:color="auto"/>
            </w:tcBorders>
            <w:noWrap/>
            <w:hideMark/>
          </w:tcPr>
          <w:p w14:paraId="19B575CA" w14:textId="77777777" w:rsidR="00776604" w:rsidRPr="00776604" w:rsidRDefault="00776604" w:rsidP="004B4A9B">
            <w:pPr>
              <w:spacing w:before="40"/>
              <w:ind w:firstLine="0"/>
              <w:jc w:val="center"/>
              <w:rPr>
                <w:color w:val="000000"/>
                <w:lang w:val="de-CH"/>
              </w:rPr>
            </w:pPr>
            <w:r w:rsidRPr="00776604">
              <w:rPr>
                <w:color w:val="000000"/>
                <w:lang w:val="de-CH"/>
              </w:rPr>
              <w:t>4</w:t>
            </w:r>
          </w:p>
        </w:tc>
      </w:tr>
      <w:tr w:rsidR="00776604" w:rsidRPr="00776604" w14:paraId="1A7A8691" w14:textId="77777777" w:rsidTr="004B4A9B">
        <w:trPr>
          <w:trHeight w:val="300"/>
        </w:trPr>
        <w:tc>
          <w:tcPr>
            <w:tcW w:w="1011" w:type="dxa"/>
            <w:tcBorders>
              <w:top w:val="single" w:sz="4" w:space="0" w:color="auto"/>
            </w:tcBorders>
            <w:noWrap/>
            <w:hideMark/>
          </w:tcPr>
          <w:p w14:paraId="4B852954" w14:textId="77777777" w:rsidR="00776604" w:rsidRPr="00776604" w:rsidRDefault="00776604" w:rsidP="00996D76">
            <w:pPr>
              <w:spacing w:before="120"/>
              <w:ind w:firstLine="0"/>
              <w:jc w:val="left"/>
              <w:rPr>
                <w:color w:val="000000"/>
                <w:lang w:val="de-CH"/>
              </w:rPr>
            </w:pPr>
            <w:proofErr w:type="spellStart"/>
            <w:r w:rsidRPr="00776604">
              <w:rPr>
                <w:color w:val="000000"/>
                <w:lang w:val="de-CH"/>
              </w:rPr>
              <w:t>Salary</w:t>
            </w:r>
            <w:proofErr w:type="spellEnd"/>
            <w:r w:rsidRPr="00776604">
              <w:rPr>
                <w:color w:val="000000"/>
                <w:lang w:val="de-CH"/>
              </w:rPr>
              <w:t xml:space="preserve"> Costs</w:t>
            </w:r>
          </w:p>
        </w:tc>
        <w:tc>
          <w:tcPr>
            <w:tcW w:w="540" w:type="dxa"/>
            <w:tcBorders>
              <w:top w:val="single" w:sz="4" w:space="0" w:color="auto"/>
            </w:tcBorders>
            <w:noWrap/>
            <w:hideMark/>
          </w:tcPr>
          <w:p w14:paraId="4E8F51AF" w14:textId="77777777" w:rsidR="00776604" w:rsidRPr="00776604" w:rsidRDefault="00776604" w:rsidP="00996D76">
            <w:pPr>
              <w:spacing w:before="120"/>
              <w:ind w:firstLine="0"/>
              <w:jc w:val="left"/>
              <w:rPr>
                <w:color w:val="000000"/>
                <w:lang w:val="de-CH"/>
              </w:rPr>
            </w:pPr>
            <w:r w:rsidRPr="00776604">
              <w:rPr>
                <w:color w:val="000000"/>
                <w:lang w:val="de-CH"/>
              </w:rPr>
              <w:t>38</w:t>
            </w:r>
          </w:p>
        </w:tc>
        <w:tc>
          <w:tcPr>
            <w:tcW w:w="1417" w:type="dxa"/>
            <w:tcBorders>
              <w:top w:val="single" w:sz="4" w:space="0" w:color="auto"/>
            </w:tcBorders>
            <w:noWrap/>
            <w:hideMark/>
          </w:tcPr>
          <w:p w14:paraId="6B3D7C11" w14:textId="77777777" w:rsidR="00776604" w:rsidRPr="00776604" w:rsidRDefault="00776604" w:rsidP="00996D76">
            <w:pPr>
              <w:spacing w:before="120"/>
              <w:ind w:firstLine="0"/>
              <w:jc w:val="left"/>
              <w:rPr>
                <w:color w:val="000000"/>
                <w:lang w:val="de-CH"/>
              </w:rPr>
            </w:pPr>
            <w:r w:rsidRPr="00776604">
              <w:rPr>
                <w:color w:val="000000"/>
                <w:lang w:val="de-CH"/>
              </w:rPr>
              <w:t>Bottle Stand</w:t>
            </w:r>
          </w:p>
        </w:tc>
        <w:tc>
          <w:tcPr>
            <w:tcW w:w="1984" w:type="dxa"/>
            <w:tcBorders>
              <w:top w:val="single" w:sz="4" w:space="0" w:color="auto"/>
            </w:tcBorders>
            <w:noWrap/>
            <w:hideMark/>
          </w:tcPr>
          <w:p w14:paraId="30CD7BAF" w14:textId="77777777" w:rsidR="00776604" w:rsidRPr="00776604" w:rsidRDefault="00776604" w:rsidP="00996D76">
            <w:pPr>
              <w:spacing w:before="120"/>
              <w:ind w:firstLine="0"/>
              <w:jc w:val="left"/>
              <w:rPr>
                <w:color w:val="000000"/>
                <w:lang w:val="de-CH"/>
              </w:rPr>
            </w:pPr>
            <w:r w:rsidRPr="00776604">
              <w:rPr>
                <w:color w:val="000000"/>
                <w:lang w:val="de-CH"/>
              </w:rPr>
              <w:t>Cutting, Welding, etc.</w:t>
            </w:r>
          </w:p>
        </w:tc>
        <w:tc>
          <w:tcPr>
            <w:tcW w:w="626" w:type="dxa"/>
            <w:tcBorders>
              <w:top w:val="single" w:sz="4" w:space="0" w:color="auto"/>
            </w:tcBorders>
            <w:noWrap/>
            <w:hideMark/>
          </w:tcPr>
          <w:p w14:paraId="560EA471" w14:textId="77777777" w:rsidR="00776604" w:rsidRPr="00776604" w:rsidRDefault="00776604" w:rsidP="00996D76">
            <w:pPr>
              <w:spacing w:before="120"/>
              <w:ind w:firstLine="0"/>
              <w:jc w:val="left"/>
              <w:rPr>
                <w:color w:val="000000"/>
                <w:lang w:val="de-CH"/>
              </w:rPr>
            </w:pPr>
            <w:r w:rsidRPr="00776604">
              <w:rPr>
                <w:color w:val="000000"/>
                <w:lang w:val="de-CH"/>
              </w:rPr>
              <w:t>1</w:t>
            </w:r>
          </w:p>
        </w:tc>
        <w:tc>
          <w:tcPr>
            <w:tcW w:w="1757" w:type="dxa"/>
            <w:tcBorders>
              <w:top w:val="single" w:sz="4" w:space="0" w:color="auto"/>
            </w:tcBorders>
            <w:noWrap/>
            <w:vAlign w:val="center"/>
            <w:hideMark/>
          </w:tcPr>
          <w:p w14:paraId="0AC761EA" w14:textId="6AA1CEB0" w:rsidR="00776604" w:rsidRPr="00776604" w:rsidRDefault="00776604" w:rsidP="00996D76">
            <w:pPr>
              <w:spacing w:before="120"/>
              <w:ind w:firstLine="0"/>
              <w:jc w:val="left"/>
              <w:rPr>
                <w:color w:val="000000"/>
                <w:lang w:val="de-CH"/>
              </w:rPr>
            </w:pPr>
            <w:r w:rsidRPr="00776604">
              <w:rPr>
                <w:color w:val="000000"/>
                <w:lang w:val="de-CH"/>
              </w:rPr>
              <w:t xml:space="preserve">Barlows </w:t>
            </w:r>
            <w:r w:rsidR="00996D76">
              <w:rPr>
                <w:color w:val="000000"/>
                <w:lang w:val="de-CH"/>
              </w:rPr>
              <w:t xml:space="preserve">         </w:t>
            </w:r>
            <w:r w:rsidRPr="00776604">
              <w:rPr>
                <w:color w:val="000000"/>
                <w:lang w:val="de-CH"/>
              </w:rPr>
              <w:t>Engineering</w:t>
            </w:r>
          </w:p>
        </w:tc>
        <w:tc>
          <w:tcPr>
            <w:tcW w:w="827" w:type="dxa"/>
            <w:tcBorders>
              <w:top w:val="single" w:sz="4" w:space="0" w:color="auto"/>
            </w:tcBorders>
            <w:noWrap/>
            <w:hideMark/>
          </w:tcPr>
          <w:p w14:paraId="1E03FFD6" w14:textId="77777777" w:rsidR="00776604" w:rsidRPr="00776604" w:rsidRDefault="00776604" w:rsidP="00996D76">
            <w:pPr>
              <w:spacing w:before="120"/>
              <w:ind w:firstLine="0"/>
              <w:jc w:val="center"/>
              <w:rPr>
                <w:color w:val="000000"/>
                <w:lang w:val="de-CH"/>
              </w:rPr>
            </w:pPr>
            <w:r w:rsidRPr="00776604">
              <w:rPr>
                <w:color w:val="000000"/>
                <w:lang w:val="de-CH"/>
              </w:rPr>
              <w:t>11</w:t>
            </w:r>
          </w:p>
        </w:tc>
      </w:tr>
      <w:tr w:rsidR="00776604" w:rsidRPr="00776604" w14:paraId="6B651BC3" w14:textId="77777777" w:rsidTr="004B4A9B">
        <w:trPr>
          <w:trHeight w:val="300"/>
        </w:trPr>
        <w:tc>
          <w:tcPr>
            <w:tcW w:w="1011" w:type="dxa"/>
            <w:noWrap/>
            <w:hideMark/>
          </w:tcPr>
          <w:p w14:paraId="698929A3" w14:textId="77777777" w:rsidR="00776604" w:rsidRPr="00776604" w:rsidRDefault="00776604" w:rsidP="004B4A9B">
            <w:pPr>
              <w:spacing w:before="40"/>
              <w:ind w:firstLine="0"/>
              <w:jc w:val="left"/>
              <w:rPr>
                <w:color w:val="000000"/>
                <w:lang w:val="de-CH"/>
              </w:rPr>
            </w:pPr>
          </w:p>
        </w:tc>
        <w:tc>
          <w:tcPr>
            <w:tcW w:w="540" w:type="dxa"/>
            <w:noWrap/>
            <w:hideMark/>
          </w:tcPr>
          <w:p w14:paraId="4E0F3E90" w14:textId="77777777" w:rsidR="00776604" w:rsidRPr="00776604" w:rsidRDefault="00776604" w:rsidP="004B4A9B">
            <w:pPr>
              <w:spacing w:before="40"/>
              <w:ind w:firstLine="0"/>
              <w:jc w:val="left"/>
              <w:rPr>
                <w:color w:val="000000"/>
                <w:lang w:val="de-CH"/>
              </w:rPr>
            </w:pPr>
            <w:r w:rsidRPr="00776604">
              <w:rPr>
                <w:color w:val="000000"/>
                <w:lang w:val="de-CH"/>
              </w:rPr>
              <w:t>39</w:t>
            </w:r>
          </w:p>
        </w:tc>
        <w:tc>
          <w:tcPr>
            <w:tcW w:w="1417" w:type="dxa"/>
            <w:noWrap/>
            <w:hideMark/>
          </w:tcPr>
          <w:p w14:paraId="39DFE6D1" w14:textId="77777777" w:rsidR="00776604" w:rsidRPr="00776604" w:rsidRDefault="00776604" w:rsidP="004B4A9B">
            <w:pPr>
              <w:spacing w:before="40"/>
              <w:ind w:firstLine="0"/>
              <w:jc w:val="left"/>
              <w:rPr>
                <w:color w:val="000000"/>
                <w:lang w:val="de-CH"/>
              </w:rPr>
            </w:pPr>
            <w:r w:rsidRPr="00776604">
              <w:rPr>
                <w:color w:val="000000"/>
                <w:lang w:val="de-CH"/>
              </w:rPr>
              <w:t>Drum Stand</w:t>
            </w:r>
          </w:p>
        </w:tc>
        <w:tc>
          <w:tcPr>
            <w:tcW w:w="1984" w:type="dxa"/>
            <w:noWrap/>
            <w:hideMark/>
          </w:tcPr>
          <w:p w14:paraId="5DA6A4DC" w14:textId="77777777" w:rsidR="00776604" w:rsidRPr="00776604" w:rsidRDefault="00776604" w:rsidP="004B4A9B">
            <w:pPr>
              <w:spacing w:before="40"/>
              <w:ind w:firstLine="0"/>
              <w:jc w:val="left"/>
              <w:rPr>
                <w:color w:val="000000"/>
                <w:lang w:val="de-CH"/>
              </w:rPr>
            </w:pPr>
            <w:r w:rsidRPr="00776604">
              <w:rPr>
                <w:color w:val="000000"/>
                <w:lang w:val="de-CH"/>
              </w:rPr>
              <w:t>Cutting, Welding, etc.</w:t>
            </w:r>
          </w:p>
        </w:tc>
        <w:tc>
          <w:tcPr>
            <w:tcW w:w="626" w:type="dxa"/>
            <w:noWrap/>
            <w:hideMark/>
          </w:tcPr>
          <w:p w14:paraId="5D0F69F5"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3360B445" w14:textId="52CB8623" w:rsidR="00776604" w:rsidRPr="00776604" w:rsidRDefault="00776604" w:rsidP="004B4A9B">
            <w:pPr>
              <w:spacing w:before="40"/>
              <w:ind w:firstLine="0"/>
              <w:jc w:val="left"/>
              <w:rPr>
                <w:color w:val="000000"/>
                <w:lang w:val="de-CH"/>
              </w:rPr>
            </w:pPr>
            <w:r w:rsidRPr="00776604">
              <w:rPr>
                <w:color w:val="000000"/>
                <w:lang w:val="de-CH"/>
              </w:rPr>
              <w:t xml:space="preserve">Barlows </w:t>
            </w:r>
            <w:r w:rsidR="00996D76">
              <w:rPr>
                <w:color w:val="000000"/>
                <w:lang w:val="de-CH"/>
              </w:rPr>
              <w:t xml:space="preserve">        </w:t>
            </w:r>
            <w:r w:rsidRPr="00776604">
              <w:rPr>
                <w:color w:val="000000"/>
                <w:lang w:val="de-CH"/>
              </w:rPr>
              <w:t>Engineering</w:t>
            </w:r>
          </w:p>
        </w:tc>
        <w:tc>
          <w:tcPr>
            <w:tcW w:w="827" w:type="dxa"/>
            <w:noWrap/>
            <w:hideMark/>
          </w:tcPr>
          <w:p w14:paraId="1FF093DC" w14:textId="77777777" w:rsidR="00776604" w:rsidRPr="00776604" w:rsidRDefault="00776604" w:rsidP="004B4A9B">
            <w:pPr>
              <w:spacing w:before="40"/>
              <w:ind w:firstLine="0"/>
              <w:jc w:val="center"/>
              <w:rPr>
                <w:color w:val="000000"/>
                <w:lang w:val="de-CH"/>
              </w:rPr>
            </w:pPr>
            <w:r w:rsidRPr="00776604">
              <w:rPr>
                <w:color w:val="000000"/>
                <w:lang w:val="de-CH"/>
              </w:rPr>
              <w:t>27</w:t>
            </w:r>
          </w:p>
        </w:tc>
      </w:tr>
      <w:tr w:rsidR="00776604" w:rsidRPr="00776604" w14:paraId="6354ABA8" w14:textId="77777777" w:rsidTr="004B4A9B">
        <w:trPr>
          <w:trHeight w:val="300"/>
        </w:trPr>
        <w:tc>
          <w:tcPr>
            <w:tcW w:w="1011" w:type="dxa"/>
            <w:noWrap/>
            <w:hideMark/>
          </w:tcPr>
          <w:p w14:paraId="20E6F490" w14:textId="77777777" w:rsidR="00776604" w:rsidRPr="00776604" w:rsidRDefault="00776604" w:rsidP="004B4A9B">
            <w:pPr>
              <w:spacing w:before="40"/>
              <w:ind w:firstLine="0"/>
              <w:jc w:val="left"/>
              <w:rPr>
                <w:color w:val="000000"/>
                <w:lang w:val="de-CH"/>
              </w:rPr>
            </w:pPr>
          </w:p>
        </w:tc>
        <w:tc>
          <w:tcPr>
            <w:tcW w:w="540" w:type="dxa"/>
            <w:noWrap/>
            <w:hideMark/>
          </w:tcPr>
          <w:p w14:paraId="5741015E" w14:textId="77777777" w:rsidR="00776604" w:rsidRPr="00776604" w:rsidRDefault="00776604" w:rsidP="004B4A9B">
            <w:pPr>
              <w:spacing w:before="40"/>
              <w:ind w:firstLine="0"/>
              <w:jc w:val="left"/>
              <w:rPr>
                <w:color w:val="000000"/>
                <w:lang w:val="de-CH"/>
              </w:rPr>
            </w:pPr>
            <w:r w:rsidRPr="00776604">
              <w:rPr>
                <w:color w:val="000000"/>
                <w:lang w:val="de-CH"/>
              </w:rPr>
              <w:t>40</w:t>
            </w:r>
          </w:p>
        </w:tc>
        <w:tc>
          <w:tcPr>
            <w:tcW w:w="1417" w:type="dxa"/>
            <w:noWrap/>
            <w:hideMark/>
          </w:tcPr>
          <w:p w14:paraId="73DE50CE" w14:textId="77777777" w:rsidR="00776604" w:rsidRPr="00776604" w:rsidRDefault="00776604" w:rsidP="004B4A9B">
            <w:pPr>
              <w:spacing w:before="40"/>
              <w:ind w:firstLine="0"/>
              <w:jc w:val="left"/>
              <w:rPr>
                <w:color w:val="000000"/>
                <w:lang w:val="de-CH"/>
              </w:rPr>
            </w:pPr>
            <w:r w:rsidRPr="00776604">
              <w:rPr>
                <w:color w:val="000000"/>
                <w:lang w:val="de-CH"/>
              </w:rPr>
              <w:t>Pole Stand</w:t>
            </w:r>
          </w:p>
        </w:tc>
        <w:tc>
          <w:tcPr>
            <w:tcW w:w="1984" w:type="dxa"/>
            <w:noWrap/>
            <w:hideMark/>
          </w:tcPr>
          <w:p w14:paraId="32CEF0FD" w14:textId="77777777" w:rsidR="00776604" w:rsidRPr="00776604" w:rsidRDefault="00776604" w:rsidP="004B4A9B">
            <w:pPr>
              <w:spacing w:before="40"/>
              <w:ind w:firstLine="0"/>
              <w:jc w:val="left"/>
              <w:rPr>
                <w:color w:val="000000"/>
                <w:lang w:val="de-CH"/>
              </w:rPr>
            </w:pPr>
            <w:r w:rsidRPr="00776604">
              <w:rPr>
                <w:color w:val="000000"/>
                <w:lang w:val="de-CH"/>
              </w:rPr>
              <w:t>Cutting, Welding, etc.</w:t>
            </w:r>
          </w:p>
        </w:tc>
        <w:tc>
          <w:tcPr>
            <w:tcW w:w="626" w:type="dxa"/>
            <w:noWrap/>
            <w:hideMark/>
          </w:tcPr>
          <w:p w14:paraId="47FFE104"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noWrap/>
            <w:vAlign w:val="center"/>
            <w:hideMark/>
          </w:tcPr>
          <w:p w14:paraId="3E683EC1" w14:textId="70CE5D3B" w:rsidR="00776604" w:rsidRPr="00776604" w:rsidRDefault="00776604" w:rsidP="004B4A9B">
            <w:pPr>
              <w:spacing w:before="40"/>
              <w:ind w:firstLine="0"/>
              <w:jc w:val="left"/>
              <w:rPr>
                <w:color w:val="000000"/>
                <w:lang w:val="de-CH"/>
              </w:rPr>
            </w:pPr>
            <w:r w:rsidRPr="00776604">
              <w:rPr>
                <w:color w:val="000000"/>
                <w:lang w:val="de-CH"/>
              </w:rPr>
              <w:t xml:space="preserve">Barlows </w:t>
            </w:r>
            <w:r w:rsidR="00996D76">
              <w:rPr>
                <w:color w:val="000000"/>
                <w:lang w:val="de-CH"/>
              </w:rPr>
              <w:t xml:space="preserve">        </w:t>
            </w:r>
            <w:r w:rsidRPr="00776604">
              <w:rPr>
                <w:color w:val="000000"/>
                <w:lang w:val="de-CH"/>
              </w:rPr>
              <w:t>Engineering</w:t>
            </w:r>
          </w:p>
        </w:tc>
        <w:tc>
          <w:tcPr>
            <w:tcW w:w="827" w:type="dxa"/>
            <w:noWrap/>
            <w:hideMark/>
          </w:tcPr>
          <w:p w14:paraId="403C45F5" w14:textId="77777777" w:rsidR="00776604" w:rsidRPr="00776604" w:rsidRDefault="00776604" w:rsidP="004B4A9B">
            <w:pPr>
              <w:spacing w:before="40"/>
              <w:ind w:firstLine="0"/>
              <w:jc w:val="center"/>
              <w:rPr>
                <w:color w:val="000000"/>
                <w:lang w:val="de-CH"/>
              </w:rPr>
            </w:pPr>
            <w:r w:rsidRPr="00776604">
              <w:rPr>
                <w:color w:val="000000"/>
                <w:lang w:val="de-CH"/>
              </w:rPr>
              <w:t>11</w:t>
            </w:r>
          </w:p>
        </w:tc>
      </w:tr>
      <w:tr w:rsidR="00776604" w:rsidRPr="00776604" w14:paraId="327464C9" w14:textId="77777777" w:rsidTr="004B4A9B">
        <w:trPr>
          <w:trHeight w:val="300"/>
        </w:trPr>
        <w:tc>
          <w:tcPr>
            <w:tcW w:w="1011" w:type="dxa"/>
            <w:tcBorders>
              <w:bottom w:val="single" w:sz="4" w:space="0" w:color="auto"/>
            </w:tcBorders>
            <w:noWrap/>
            <w:hideMark/>
          </w:tcPr>
          <w:p w14:paraId="424A3C33" w14:textId="77777777" w:rsidR="00776604" w:rsidRPr="00776604" w:rsidRDefault="00776604" w:rsidP="004B4A9B">
            <w:pPr>
              <w:spacing w:before="40"/>
              <w:ind w:firstLine="0"/>
              <w:jc w:val="left"/>
              <w:rPr>
                <w:color w:val="000000"/>
                <w:lang w:val="de-CH"/>
              </w:rPr>
            </w:pPr>
          </w:p>
        </w:tc>
        <w:tc>
          <w:tcPr>
            <w:tcW w:w="540" w:type="dxa"/>
            <w:tcBorders>
              <w:bottom w:val="single" w:sz="4" w:space="0" w:color="auto"/>
            </w:tcBorders>
            <w:noWrap/>
            <w:hideMark/>
          </w:tcPr>
          <w:p w14:paraId="34F44725" w14:textId="77777777" w:rsidR="00776604" w:rsidRPr="00776604" w:rsidRDefault="00776604" w:rsidP="004B4A9B">
            <w:pPr>
              <w:spacing w:before="40" w:after="100"/>
              <w:ind w:firstLine="0"/>
              <w:jc w:val="left"/>
              <w:rPr>
                <w:color w:val="000000"/>
                <w:lang w:val="de-CH"/>
              </w:rPr>
            </w:pPr>
            <w:r w:rsidRPr="00776604">
              <w:rPr>
                <w:color w:val="000000"/>
                <w:lang w:val="de-CH"/>
              </w:rPr>
              <w:t>41</w:t>
            </w:r>
          </w:p>
        </w:tc>
        <w:tc>
          <w:tcPr>
            <w:tcW w:w="1417" w:type="dxa"/>
            <w:tcBorders>
              <w:bottom w:val="single" w:sz="4" w:space="0" w:color="auto"/>
            </w:tcBorders>
            <w:noWrap/>
            <w:hideMark/>
          </w:tcPr>
          <w:p w14:paraId="1A5A2F62" w14:textId="77777777" w:rsidR="00776604" w:rsidRPr="00776604" w:rsidRDefault="00776604" w:rsidP="00996D76">
            <w:pPr>
              <w:spacing w:before="40" w:after="240"/>
              <w:ind w:firstLine="0"/>
              <w:jc w:val="left"/>
              <w:rPr>
                <w:color w:val="000000"/>
                <w:lang w:val="de-CH"/>
              </w:rPr>
            </w:pPr>
            <w:proofErr w:type="spellStart"/>
            <w:r w:rsidRPr="00776604">
              <w:rPr>
                <w:color w:val="000000"/>
                <w:lang w:val="de-CH"/>
              </w:rPr>
              <w:t>Workbench</w:t>
            </w:r>
            <w:proofErr w:type="spellEnd"/>
            <w:r w:rsidRPr="00776604">
              <w:rPr>
                <w:color w:val="000000"/>
                <w:lang w:val="de-CH"/>
              </w:rPr>
              <w:t xml:space="preserve"> &amp; Painting</w:t>
            </w:r>
          </w:p>
        </w:tc>
        <w:tc>
          <w:tcPr>
            <w:tcW w:w="1984" w:type="dxa"/>
            <w:tcBorders>
              <w:bottom w:val="single" w:sz="4" w:space="0" w:color="auto"/>
            </w:tcBorders>
            <w:noWrap/>
            <w:hideMark/>
          </w:tcPr>
          <w:p w14:paraId="10D88D62" w14:textId="77777777" w:rsidR="00776604" w:rsidRPr="00776604" w:rsidRDefault="00776604" w:rsidP="004B4A9B">
            <w:pPr>
              <w:spacing w:before="40"/>
              <w:ind w:firstLine="0"/>
              <w:jc w:val="left"/>
              <w:rPr>
                <w:color w:val="000000"/>
                <w:lang w:val="de-CH"/>
              </w:rPr>
            </w:pPr>
            <w:r w:rsidRPr="00776604">
              <w:rPr>
                <w:color w:val="000000"/>
                <w:lang w:val="de-CH"/>
              </w:rPr>
              <w:t>Cutting, Welding, etc.</w:t>
            </w:r>
          </w:p>
        </w:tc>
        <w:tc>
          <w:tcPr>
            <w:tcW w:w="626" w:type="dxa"/>
            <w:tcBorders>
              <w:bottom w:val="single" w:sz="4" w:space="0" w:color="auto"/>
            </w:tcBorders>
            <w:noWrap/>
            <w:hideMark/>
          </w:tcPr>
          <w:p w14:paraId="5EB4A6B7" w14:textId="77777777" w:rsidR="00776604" w:rsidRPr="00776604" w:rsidRDefault="00776604" w:rsidP="004B4A9B">
            <w:pPr>
              <w:spacing w:before="40"/>
              <w:ind w:firstLine="0"/>
              <w:jc w:val="left"/>
              <w:rPr>
                <w:color w:val="000000"/>
                <w:lang w:val="de-CH"/>
              </w:rPr>
            </w:pPr>
            <w:r w:rsidRPr="00776604">
              <w:rPr>
                <w:color w:val="000000"/>
                <w:lang w:val="de-CH"/>
              </w:rPr>
              <w:t>1</w:t>
            </w:r>
          </w:p>
        </w:tc>
        <w:tc>
          <w:tcPr>
            <w:tcW w:w="1757" w:type="dxa"/>
            <w:tcBorders>
              <w:bottom w:val="single" w:sz="4" w:space="0" w:color="auto"/>
            </w:tcBorders>
            <w:noWrap/>
            <w:vAlign w:val="center"/>
            <w:hideMark/>
          </w:tcPr>
          <w:p w14:paraId="536CAA93" w14:textId="0C69E84B" w:rsidR="00776604" w:rsidRPr="00776604" w:rsidRDefault="00776604" w:rsidP="004B4A9B">
            <w:pPr>
              <w:spacing w:before="40"/>
              <w:ind w:firstLine="0"/>
              <w:jc w:val="left"/>
              <w:rPr>
                <w:color w:val="000000"/>
                <w:lang w:val="de-CH"/>
              </w:rPr>
            </w:pPr>
            <w:r w:rsidRPr="00776604">
              <w:rPr>
                <w:color w:val="000000"/>
                <w:lang w:val="de-CH"/>
              </w:rPr>
              <w:t>Real Steel</w:t>
            </w:r>
            <w:r w:rsidR="00996D76">
              <w:rPr>
                <w:color w:val="000000"/>
                <w:lang w:val="de-CH"/>
              </w:rPr>
              <w:t xml:space="preserve">       </w:t>
            </w:r>
            <w:r w:rsidRPr="00776604">
              <w:rPr>
                <w:color w:val="000000"/>
                <w:lang w:val="de-CH"/>
              </w:rPr>
              <w:t xml:space="preserve"> Industries Ltd.</w:t>
            </w:r>
          </w:p>
        </w:tc>
        <w:tc>
          <w:tcPr>
            <w:tcW w:w="827" w:type="dxa"/>
            <w:tcBorders>
              <w:bottom w:val="single" w:sz="4" w:space="0" w:color="auto"/>
            </w:tcBorders>
            <w:noWrap/>
            <w:hideMark/>
          </w:tcPr>
          <w:p w14:paraId="0AD8990E" w14:textId="77777777" w:rsidR="00776604" w:rsidRPr="00776604" w:rsidRDefault="00776604" w:rsidP="004B4A9B">
            <w:pPr>
              <w:spacing w:before="40"/>
              <w:ind w:firstLine="0"/>
              <w:jc w:val="center"/>
              <w:rPr>
                <w:color w:val="000000"/>
                <w:lang w:val="de-CH"/>
              </w:rPr>
            </w:pPr>
            <w:r w:rsidRPr="00776604">
              <w:rPr>
                <w:color w:val="000000"/>
                <w:lang w:val="de-CH"/>
              </w:rPr>
              <w:t>337</w:t>
            </w:r>
          </w:p>
        </w:tc>
      </w:tr>
      <w:tr w:rsidR="001318FA" w:rsidRPr="00776604" w14:paraId="582560DD" w14:textId="77777777" w:rsidTr="007F0BC9">
        <w:trPr>
          <w:trHeight w:val="300"/>
        </w:trPr>
        <w:tc>
          <w:tcPr>
            <w:tcW w:w="4952" w:type="dxa"/>
            <w:gridSpan w:val="4"/>
            <w:tcBorders>
              <w:top w:val="single" w:sz="4" w:space="0" w:color="auto"/>
              <w:bottom w:val="single" w:sz="4" w:space="0" w:color="auto"/>
            </w:tcBorders>
            <w:noWrap/>
            <w:hideMark/>
          </w:tcPr>
          <w:p w14:paraId="3B9D1234" w14:textId="2594F419" w:rsidR="001318FA" w:rsidRPr="00776604" w:rsidRDefault="001318FA" w:rsidP="004B4A9B">
            <w:pPr>
              <w:spacing w:before="40"/>
              <w:ind w:firstLine="0"/>
              <w:jc w:val="left"/>
              <w:rPr>
                <w:lang w:val="de-CH"/>
              </w:rPr>
            </w:pPr>
            <w:r w:rsidRPr="00776604">
              <w:rPr>
                <w:b/>
                <w:bCs/>
                <w:color w:val="000000"/>
                <w:lang w:val="de-CH"/>
              </w:rPr>
              <w:t>Total</w:t>
            </w:r>
            <w:r>
              <w:rPr>
                <w:b/>
                <w:bCs/>
                <w:color w:val="000000"/>
                <w:lang w:val="de-CH"/>
              </w:rPr>
              <w:t xml:space="preserve"> Costs Prototype (CHF)</w:t>
            </w:r>
            <w:r w:rsidRPr="00776604">
              <w:rPr>
                <w:b/>
                <w:bCs/>
                <w:color w:val="000000"/>
                <w:lang w:val="de-CH"/>
              </w:rPr>
              <w:t>:</w:t>
            </w:r>
          </w:p>
        </w:tc>
        <w:tc>
          <w:tcPr>
            <w:tcW w:w="626" w:type="dxa"/>
            <w:tcBorders>
              <w:top w:val="single" w:sz="4" w:space="0" w:color="auto"/>
              <w:bottom w:val="single" w:sz="4" w:space="0" w:color="auto"/>
            </w:tcBorders>
            <w:noWrap/>
            <w:vAlign w:val="center"/>
            <w:hideMark/>
          </w:tcPr>
          <w:p w14:paraId="13D0243E" w14:textId="77777777" w:rsidR="001318FA" w:rsidRPr="00776604" w:rsidRDefault="001318FA" w:rsidP="004B4A9B">
            <w:pPr>
              <w:spacing w:before="40"/>
              <w:ind w:firstLine="0"/>
              <w:jc w:val="center"/>
              <w:rPr>
                <w:lang w:val="de-CH"/>
              </w:rPr>
            </w:pPr>
          </w:p>
        </w:tc>
        <w:tc>
          <w:tcPr>
            <w:tcW w:w="1757" w:type="dxa"/>
            <w:tcBorders>
              <w:top w:val="single" w:sz="4" w:space="0" w:color="auto"/>
              <w:bottom w:val="single" w:sz="4" w:space="0" w:color="auto"/>
            </w:tcBorders>
            <w:noWrap/>
            <w:vAlign w:val="center"/>
            <w:hideMark/>
          </w:tcPr>
          <w:p w14:paraId="330B1FB6" w14:textId="77777777" w:rsidR="001318FA" w:rsidRPr="00776604" w:rsidRDefault="001318FA" w:rsidP="004B4A9B">
            <w:pPr>
              <w:spacing w:before="40"/>
              <w:ind w:firstLine="0"/>
              <w:jc w:val="left"/>
              <w:rPr>
                <w:lang w:val="de-CH"/>
              </w:rPr>
            </w:pPr>
          </w:p>
        </w:tc>
        <w:tc>
          <w:tcPr>
            <w:tcW w:w="827" w:type="dxa"/>
            <w:tcBorders>
              <w:top w:val="single" w:sz="4" w:space="0" w:color="auto"/>
              <w:bottom w:val="single" w:sz="4" w:space="0" w:color="auto"/>
            </w:tcBorders>
            <w:noWrap/>
            <w:hideMark/>
          </w:tcPr>
          <w:p w14:paraId="4CCC6401" w14:textId="77777777" w:rsidR="001318FA" w:rsidRPr="00776604" w:rsidRDefault="001318FA" w:rsidP="004B4A9B">
            <w:pPr>
              <w:spacing w:before="40"/>
              <w:ind w:firstLine="0"/>
              <w:jc w:val="center"/>
              <w:rPr>
                <w:b/>
                <w:bCs/>
                <w:color w:val="000000"/>
                <w:lang w:val="de-CH"/>
              </w:rPr>
            </w:pPr>
            <w:r w:rsidRPr="00776604">
              <w:rPr>
                <w:b/>
                <w:bCs/>
                <w:color w:val="000000"/>
                <w:lang w:val="de-CH"/>
              </w:rPr>
              <w:t>599</w:t>
            </w:r>
          </w:p>
        </w:tc>
      </w:tr>
    </w:tbl>
    <w:p w14:paraId="1F37D8FC" w14:textId="0AFA0B65" w:rsidR="00996D76" w:rsidRDefault="00996D76" w:rsidP="00996D76">
      <w:pPr>
        <w:pStyle w:val="Beschriftung"/>
      </w:pPr>
    </w:p>
    <w:p w14:paraId="78C3BB86" w14:textId="54F53432" w:rsidR="00185C7A" w:rsidRDefault="00996D76" w:rsidP="00185C7A">
      <w:pPr>
        <w:pStyle w:val="Beschriftung"/>
      </w:pPr>
      <w:r>
        <w:t xml:space="preserve">Table </w:t>
      </w:r>
      <w:r>
        <w:fldChar w:fldCharType="begin"/>
      </w:r>
      <w:r>
        <w:instrText xml:space="preserve"> SEQ Table \* ARABIC </w:instrText>
      </w:r>
      <w:r>
        <w:fldChar w:fldCharType="separate"/>
      </w:r>
      <w:r w:rsidR="005B1036">
        <w:rPr>
          <w:noProof/>
        </w:rPr>
        <w:t>2</w:t>
      </w:r>
      <w:r>
        <w:fldChar w:fldCharType="end"/>
      </w:r>
      <w:r>
        <w:t xml:space="preserve">(continued): Part </w:t>
      </w:r>
      <w:r w:rsidR="00864E4F">
        <w:t>l</w:t>
      </w:r>
      <w:r>
        <w:t xml:space="preserve">ist of </w:t>
      </w:r>
      <w:r w:rsidR="00864E4F">
        <w:t>the p</w:t>
      </w:r>
      <w:r>
        <w:t>re-</w:t>
      </w:r>
      <w:r w:rsidR="00864E4F">
        <w:t>c</w:t>
      </w:r>
      <w:r>
        <w:t xml:space="preserve">leaning </w:t>
      </w:r>
      <w:r w:rsidR="00864E4F">
        <w:t>s</w:t>
      </w:r>
      <w:r>
        <w:t>tation</w:t>
      </w:r>
      <w:r w:rsidR="00864E4F">
        <w:t xml:space="preserve"> in CHF</w:t>
      </w:r>
      <w:r w:rsidR="001318FA">
        <w:t xml:space="preserve">. Where necessary, </w:t>
      </w:r>
      <w:r w:rsidR="0085273D">
        <w:t xml:space="preserve">local </w:t>
      </w:r>
      <w:r w:rsidR="001318FA">
        <w:t xml:space="preserve">prices </w:t>
      </w:r>
      <w:r w:rsidR="005D013F">
        <w:t>in M</w:t>
      </w:r>
      <w:r w:rsidR="00D55C55">
        <w:t xml:space="preserve">WK were </w:t>
      </w:r>
      <w:r w:rsidR="00280F5F">
        <w:t xml:space="preserve">converted into </w:t>
      </w:r>
      <w:r w:rsidR="00D55C55">
        <w:t xml:space="preserve">CHF </w:t>
      </w:r>
      <w:r w:rsidR="00280F5F">
        <w:t>according to the</w:t>
      </w:r>
      <w:r w:rsidR="00D55C55">
        <w:t xml:space="preserve"> exchange </w:t>
      </w:r>
      <w:r w:rsidR="00C214B8">
        <w:t>at the time of</w:t>
      </w:r>
      <w:r w:rsidR="00D55C55">
        <w:t xml:space="preserve"> the project</w:t>
      </w:r>
      <w:r w:rsidR="00C91FCC">
        <w:t>.</w:t>
      </w:r>
    </w:p>
    <w:p w14:paraId="003C9A51" w14:textId="77777777" w:rsidR="00185C7A" w:rsidRDefault="00185C7A">
      <w:pPr>
        <w:rPr>
          <w:i/>
          <w:iCs/>
          <w:color w:val="44546A" w:themeColor="text2"/>
          <w:sz w:val="18"/>
          <w:szCs w:val="18"/>
        </w:rPr>
      </w:pPr>
      <w:r>
        <w:br w:type="page"/>
      </w:r>
    </w:p>
    <w:p w14:paraId="671B7506" w14:textId="77777777" w:rsidR="00E9308D" w:rsidRPr="00185C7A" w:rsidRDefault="00E9308D" w:rsidP="00185C7A">
      <w:pPr>
        <w:pStyle w:val="Beschriftung"/>
      </w:pPr>
    </w:p>
    <w:p w14:paraId="488848DF" w14:textId="337E7D11" w:rsidR="00F43DF4" w:rsidRDefault="00F43DF4" w:rsidP="00F43DF4">
      <w:pPr>
        <w:pStyle w:val="berschrift1"/>
        <w:rPr>
          <w:lang w:val="en-GB"/>
        </w:rPr>
      </w:pPr>
      <w:bookmarkStart w:id="9" w:name="_Toc162458456"/>
      <w:r>
        <w:rPr>
          <w:lang w:val="en-GB"/>
        </w:rPr>
        <w:t>User Manual</w:t>
      </w:r>
      <w:bookmarkEnd w:id="9"/>
    </w:p>
    <w:p w14:paraId="396183D8" w14:textId="3F30D953" w:rsidR="00F43DF4" w:rsidRDefault="00F43DF4" w:rsidP="00F43DF4">
      <w:pPr>
        <w:pStyle w:val="berschrift2"/>
        <w:rPr>
          <w:lang w:val="en-GB"/>
        </w:rPr>
      </w:pPr>
      <w:bookmarkStart w:id="10" w:name="_Toc162458457"/>
      <w:r>
        <w:rPr>
          <w:lang w:val="en-GB"/>
        </w:rPr>
        <w:t>Prototype Construction</w:t>
      </w:r>
      <w:bookmarkEnd w:id="10"/>
    </w:p>
    <w:p w14:paraId="6631B3D0" w14:textId="46A3464B" w:rsidR="00F43DF4" w:rsidRPr="005148E7" w:rsidRDefault="00F43DF4" w:rsidP="00C27887">
      <w:pPr>
        <w:ind w:firstLine="576"/>
        <w:rPr>
          <w:b/>
          <w:bCs/>
          <w:sz w:val="24"/>
          <w:szCs w:val="24"/>
          <w:lang w:val="en-GB"/>
        </w:rPr>
      </w:pPr>
      <w:r w:rsidRPr="005148E7">
        <w:rPr>
          <w:b/>
          <w:bCs/>
          <w:sz w:val="24"/>
          <w:szCs w:val="24"/>
          <w:lang w:val="en-GB"/>
        </w:rPr>
        <w:t>Frame / Workbench</w:t>
      </w:r>
    </w:p>
    <w:p w14:paraId="7E00942B" w14:textId="5B860ADB" w:rsidR="00F43DF4" w:rsidRDefault="00F43DF4" w:rsidP="00F43DF4">
      <w:pPr>
        <w:rPr>
          <w:lang w:val="en-GB"/>
        </w:rPr>
      </w:pPr>
      <w:r>
        <w:t xml:space="preserve">The construction of the </w:t>
      </w:r>
      <w:r w:rsidR="00996D76">
        <w:t>structural frame</w:t>
      </w:r>
      <w:r>
        <w:t xml:space="preserve"> of the workbench is a crucial step in assembling the HDPE bottle pre-cleaning station prototype. This frame is crafted by welding metal tubes together, forming a sturdy base that supports the various modules of the station. The </w:t>
      </w:r>
      <w:r w:rsidR="00EE1F57">
        <w:t xml:space="preserve">geometry </w:t>
      </w:r>
      <w:r>
        <w:t xml:space="preserve">of the </w:t>
      </w:r>
      <w:r w:rsidR="00996D76">
        <w:t>workbench can be adapted</w:t>
      </w:r>
      <w:r>
        <w:t xml:space="preserve"> according to local requirements and </w:t>
      </w:r>
      <w:r w:rsidR="00336FA6">
        <w:t xml:space="preserve">the </w:t>
      </w:r>
      <w:r>
        <w:t>available space. The width of the frame should be chosen, such that the sink can be inserted.</w:t>
      </w:r>
      <w:r w:rsidR="006B2607">
        <w:t xml:space="preserve"> When determining the dimensions of the frame, special attention is given to its height, which is to be selected to ensure comfortable usage (90-100cm).</w:t>
      </w:r>
    </w:p>
    <w:p w14:paraId="3879A6F6" w14:textId="0A944D89" w:rsidR="00F43DF4" w:rsidRPr="005148E7" w:rsidRDefault="00F43DF4" w:rsidP="00C27887">
      <w:pPr>
        <w:rPr>
          <w:b/>
          <w:bCs/>
          <w:sz w:val="24"/>
          <w:szCs w:val="24"/>
          <w:lang w:val="en-GB"/>
        </w:rPr>
      </w:pPr>
      <w:r w:rsidRPr="005148E7">
        <w:rPr>
          <w:b/>
          <w:bCs/>
          <w:sz w:val="24"/>
          <w:szCs w:val="24"/>
          <w:lang w:val="en-GB"/>
        </w:rPr>
        <w:t>Inflation Module</w:t>
      </w:r>
    </w:p>
    <w:p w14:paraId="6B50EFA7" w14:textId="21609249" w:rsidR="006B2607" w:rsidRDefault="00996D76" w:rsidP="00996D76">
      <w:pPr>
        <w:rPr>
          <w:lang w:val="en-GB"/>
        </w:rPr>
      </w:pPr>
      <w:r w:rsidRPr="00996D76">
        <w:rPr>
          <w:b/>
          <w:bCs/>
          <w:noProof/>
          <w:lang w:val="en-GB"/>
        </w:rPr>
        <mc:AlternateContent>
          <mc:Choice Requires="wpg">
            <w:drawing>
              <wp:anchor distT="0" distB="0" distL="114300" distR="114300" simplePos="0" relativeHeight="251655168" behindDoc="0" locked="0" layoutInCell="1" allowOverlap="1" wp14:anchorId="62702062" wp14:editId="79B0EEAA">
                <wp:simplePos x="0" y="0"/>
                <wp:positionH relativeFrom="page">
                  <wp:align>center</wp:align>
                </wp:positionH>
                <wp:positionV relativeFrom="paragraph">
                  <wp:posOffset>1280160</wp:posOffset>
                </wp:positionV>
                <wp:extent cx="5890260" cy="2920365"/>
                <wp:effectExtent l="0" t="152400" r="91440" b="0"/>
                <wp:wrapTopAndBottom/>
                <wp:docPr id="147358650" name="Group 147358650"/>
                <wp:cNvGraphicFramePr/>
                <a:graphic xmlns:a="http://schemas.openxmlformats.org/drawingml/2006/main">
                  <a:graphicData uri="http://schemas.microsoft.com/office/word/2010/wordprocessingGroup">
                    <wpg:wgp>
                      <wpg:cNvGrpSpPr/>
                      <wpg:grpSpPr>
                        <a:xfrm>
                          <a:off x="0" y="0"/>
                          <a:ext cx="5890260" cy="2920365"/>
                          <a:chOff x="-500339" y="0"/>
                          <a:chExt cx="6289081" cy="3300852"/>
                        </a:xfrm>
                      </wpg:grpSpPr>
                      <wpg:grpSp>
                        <wpg:cNvPr id="1356643917" name="Gruppieren 10"/>
                        <wpg:cNvGrpSpPr/>
                        <wpg:grpSpPr>
                          <a:xfrm>
                            <a:off x="8627" y="0"/>
                            <a:ext cx="5780115" cy="2870835"/>
                            <a:chOff x="8627" y="0"/>
                            <a:chExt cx="5780115" cy="2870835"/>
                          </a:xfrm>
                        </wpg:grpSpPr>
                        <pic:pic xmlns:pic="http://schemas.openxmlformats.org/drawingml/2006/picture">
                          <pic:nvPicPr>
                            <pic:cNvPr id="1326170250" name="Grafik 3" descr="Ein Bild, das Kopierer enthält.&#10;&#10;Automatisch generierte Beschreibung"/>
                            <pic:cNvPicPr>
                              <a:picLocks noChangeAspect="1"/>
                            </pic:cNvPicPr>
                          </pic:nvPicPr>
                          <pic:blipFill rotWithShape="1">
                            <a:blip r:embed="rId25" cstate="print">
                              <a:extLst>
                                <a:ext uri="{28A0092B-C50C-407E-A947-70E740481C1C}">
                                  <a14:useLocalDpi xmlns:a14="http://schemas.microsoft.com/office/drawing/2010/main" val="0"/>
                                </a:ext>
                              </a:extLst>
                            </a:blip>
                            <a:srcRect l="8217" r="13447"/>
                            <a:stretch/>
                          </pic:blipFill>
                          <pic:spPr bwMode="auto">
                            <a:xfrm rot="242433">
                              <a:off x="1559642" y="0"/>
                              <a:ext cx="4229100" cy="2870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83726268" name="Grafik 3" descr="Ein Bild, das Zylinder, Kerze, Papiertuch, Schwarzweiß enthält.&#10;&#10;Automatisch generierte Beschreibung"/>
                            <pic:cNvPicPr>
                              <a:picLocks noChangeAspect="1"/>
                            </pic:cNvPicPr>
                          </pic:nvPicPr>
                          <pic:blipFill rotWithShape="1">
                            <a:blip r:embed="rId26" cstate="print">
                              <a:extLst>
                                <a:ext uri="{28A0092B-C50C-407E-A947-70E740481C1C}">
                                  <a14:useLocalDpi xmlns:a14="http://schemas.microsoft.com/office/drawing/2010/main" val="0"/>
                                </a:ext>
                              </a:extLst>
                            </a:blip>
                            <a:srcRect l="13231" t="5380" r="11091" b="31291"/>
                            <a:stretch/>
                          </pic:blipFill>
                          <pic:spPr bwMode="auto">
                            <a:xfrm>
                              <a:off x="8627" y="877484"/>
                              <a:ext cx="1732915" cy="1876425"/>
                            </a:xfrm>
                            <a:prstGeom prst="rect">
                              <a:avLst/>
                            </a:prstGeom>
                            <a:ln>
                              <a:noFill/>
                            </a:ln>
                            <a:extLst>
                              <a:ext uri="{53640926-AAD7-44D8-BBD7-CCE9431645EC}">
                                <a14:shadowObscured xmlns:a14="http://schemas.microsoft.com/office/drawing/2010/main"/>
                              </a:ext>
                            </a:extLst>
                          </pic:spPr>
                        </pic:pic>
                      </wpg:grpSp>
                      <wps:wsp>
                        <wps:cNvPr id="727562465" name="Textfeld 1"/>
                        <wps:cNvSpPr txBox="1"/>
                        <wps:spPr>
                          <a:xfrm>
                            <a:off x="-500339" y="3042407"/>
                            <a:ext cx="5788660" cy="258445"/>
                          </a:xfrm>
                          <a:prstGeom prst="rect">
                            <a:avLst/>
                          </a:prstGeom>
                          <a:solidFill>
                            <a:prstClr val="white"/>
                          </a:solidFill>
                          <a:ln>
                            <a:noFill/>
                          </a:ln>
                        </wps:spPr>
                        <wps:txbx>
                          <w:txbxContent>
                            <w:p w14:paraId="67F2627C" w14:textId="1B2B4C90" w:rsidR="001F036F" w:rsidRPr="00F917EE" w:rsidRDefault="001F036F" w:rsidP="001F036F">
                              <w:pPr>
                                <w:pStyle w:val="Beschriftung"/>
                                <w:rPr>
                                  <w:noProof/>
                                  <w:sz w:val="28"/>
                                  <w:szCs w:val="26"/>
                                </w:rPr>
                              </w:pPr>
                              <w:bookmarkStart w:id="11" w:name="_Ref155526936"/>
                              <w:r>
                                <w:t xml:space="preserve">Figure </w:t>
                              </w:r>
                              <w:bookmarkEnd w:id="11"/>
                              <w:r w:rsidR="00A304BF">
                                <w:t>4</w:t>
                              </w:r>
                              <w:r>
                                <w:t xml:space="preserve">: </w:t>
                              </w:r>
                              <w:r w:rsidR="0048603C">
                                <w:t xml:space="preserve">3D-representation of </w:t>
                              </w:r>
                              <w:r w:rsidR="00153DF8">
                                <w:t xml:space="preserve">modules: </w:t>
                              </w:r>
                              <w:r>
                                <w:t>a) Inflation Module, b) Cleaning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xtfeld 2"/>
                        <wps:cNvSpPr txBox="1">
                          <a:spLocks noChangeArrowheads="1"/>
                        </wps:cNvSpPr>
                        <wps:spPr bwMode="auto">
                          <a:xfrm>
                            <a:off x="260689" y="186000"/>
                            <a:ext cx="331213" cy="346710"/>
                          </a:xfrm>
                          <a:prstGeom prst="rect">
                            <a:avLst/>
                          </a:prstGeom>
                          <a:solidFill>
                            <a:srgbClr val="FFFFFF"/>
                          </a:solidFill>
                          <a:ln w="9525">
                            <a:noFill/>
                            <a:miter lim="800000"/>
                            <a:headEnd/>
                            <a:tailEnd/>
                          </a:ln>
                        </wps:spPr>
                        <wps:txbx>
                          <w:txbxContent>
                            <w:p w14:paraId="54B26151" w14:textId="42F952D9" w:rsidR="001F036F" w:rsidRPr="001F036F" w:rsidRDefault="001F036F" w:rsidP="001F036F">
                              <w:pPr>
                                <w:ind w:firstLine="0"/>
                                <w:rPr>
                                  <w:lang w:val="de-CH"/>
                                </w:rPr>
                              </w:pPr>
                              <w:r>
                                <w:t>a)</w:t>
                              </w:r>
                            </w:p>
                            <w:p w14:paraId="52A01190" w14:textId="77777777" w:rsidR="001F036F" w:rsidRDefault="001F036F"/>
                          </w:txbxContent>
                        </wps:txbx>
                        <wps:bodyPr rot="0" vert="horz" wrap="square" lIns="91440" tIns="45720" rIns="91440" bIns="45720" anchor="t" anchorCtr="0">
                          <a:noAutofit/>
                        </wps:bodyPr>
                      </wps:wsp>
                      <wps:wsp>
                        <wps:cNvPr id="1661311343" name="Textfeld 2"/>
                        <wps:cNvSpPr txBox="1">
                          <a:spLocks noChangeArrowheads="1"/>
                        </wps:cNvSpPr>
                        <wps:spPr bwMode="auto">
                          <a:xfrm>
                            <a:off x="1676428" y="172564"/>
                            <a:ext cx="331200" cy="273600"/>
                          </a:xfrm>
                          <a:prstGeom prst="rect">
                            <a:avLst/>
                          </a:prstGeom>
                          <a:solidFill>
                            <a:srgbClr val="FFFFFF"/>
                          </a:solidFill>
                          <a:ln w="9525">
                            <a:noFill/>
                            <a:miter lim="800000"/>
                            <a:headEnd/>
                            <a:tailEnd/>
                          </a:ln>
                        </wps:spPr>
                        <wps:txbx>
                          <w:txbxContent>
                            <w:p w14:paraId="38A171B4" w14:textId="6DE69D6A" w:rsidR="001F036F" w:rsidRPr="001F036F" w:rsidRDefault="001F036F" w:rsidP="001F036F">
                              <w:pPr>
                                <w:ind w:firstLine="0"/>
                                <w:rPr>
                                  <w:lang w:val="de-CH"/>
                                </w:rPr>
                              </w:pPr>
                              <w:r>
                                <w:t>b)</w:t>
                              </w:r>
                            </w:p>
                            <w:p w14:paraId="2493C75B" w14:textId="77777777" w:rsidR="001F036F" w:rsidRDefault="001F036F" w:rsidP="001F036F"/>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702062" id="Group 147358650" o:spid="_x0000_s1040" style="position:absolute;left:0;text-align:left;margin-left:0;margin-top:100.8pt;width:463.8pt;height:229.95pt;z-index:251655168;mso-position-horizontal:center;mso-position-horizontal-relative:page;mso-width-relative:margin;mso-height-relative:margin" coordorigin="-5003" coordsize="62890,33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">
                <v:group id="Gruppieren 10" o:spid="_x0000_s1041" style="position:absolute;left:86;width:57801;height:28708" coordorigin="86" coordsize="57801,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">
                  <v:shape id="Grafik 3" o:spid="_x0000_s1042" type="#_x0000_t75" alt="Ein Bild, das Kopierer enthält.&#10;&#10;Automatisch generierte Beschreibung" style="position:absolute;left:15596;width:42291;height:28708;rotation:26480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">
                    <v:imagedata r:id="rId27" o:title="Ein Bild, das Kopierer enthält" cropleft="5385f" cropright="8813f"/>
                  </v:shape>
                  <v:shape id="Grafik 3" o:spid="_x0000_s1043" type="#_x0000_t75" alt="Ein Bild, das Zylinder, Kerze, Papiertuch, Schwarzweiß enthält.&#10;&#10;Automatisch generierte Beschreibung" style="position:absolute;left:86;top:8774;width:17329;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">
                    <v:imagedata r:id="rId28" o:title="Ein Bild, das Zylinder, Kerze, Papiertuch, Schwarzweiß enthält" croptop="3526f" cropbottom="20507f" cropleft="8671f" cropright="7269f"/>
                  </v:shape>
                </v:group>
                <v:shape id="Textfeld 1" o:spid="_x0000_s1044" type="#_x0000_t202" style="position:absolute;left:-5003;top:30424;width:578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" stroked="f">
                  <v:textbox inset="0,0,0,0">
                    <w:txbxContent>
                      <w:p w14:paraId="67F2627C" w14:textId="1B2B4C90" w:rsidR="001F036F" w:rsidRPr="00F917EE" w:rsidRDefault="001F036F" w:rsidP="001F036F">
                        <w:pPr>
                          <w:pStyle w:val="Beschriftung"/>
                          <w:rPr>
                            <w:noProof/>
                            <w:sz w:val="28"/>
                            <w:szCs w:val="26"/>
                          </w:rPr>
                        </w:pPr>
                        <w:bookmarkStart w:id="13" w:name="_Ref155526936"/>
                        <w:r>
                          <w:t xml:space="preserve">Figure </w:t>
                        </w:r>
                        <w:bookmarkEnd w:id="13"/>
                        <w:r w:rsidR="00A304BF">
                          <w:t>4</w:t>
                        </w:r>
                        <w:r>
                          <w:t xml:space="preserve">: </w:t>
                        </w:r>
                        <w:r w:rsidR="0048603C">
                          <w:t xml:space="preserve">3D-representation of </w:t>
                        </w:r>
                        <w:r w:rsidR="00153DF8">
                          <w:t xml:space="preserve">modules: </w:t>
                        </w:r>
                        <w:r>
                          <w:t>a) Inflation Module, b) Cleaning Module.</w:t>
                        </w:r>
                      </w:p>
                    </w:txbxContent>
                  </v:textbox>
                </v:shape>
                <v:shape id="Textfeld 2" o:spid="_x0000_s1045" type="#_x0000_t202" style="position:absolute;left:2606;top:1860;width:3313;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54B26151" w14:textId="42F952D9" w:rsidR="001F036F" w:rsidRPr="001F036F" w:rsidRDefault="001F036F" w:rsidP="001F036F">
                        <w:pPr>
                          <w:ind w:firstLine="0"/>
                          <w:rPr>
                            <w:lang w:val="de-CH"/>
                          </w:rPr>
                        </w:pPr>
                        <w:r>
                          <w:t>a)</w:t>
                        </w:r>
                      </w:p>
                      <w:p w14:paraId="52A01190" w14:textId="77777777" w:rsidR="001F036F" w:rsidRDefault="001F036F"/>
                    </w:txbxContent>
                  </v:textbox>
                </v:shape>
                <v:shape id="Textfeld 2" o:spid="_x0000_s1046" type="#_x0000_t202" style="position:absolute;left:16764;top:1725;width:3312;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" stroked="f">
                  <v:textbox>
                    <w:txbxContent>
                      <w:p w14:paraId="38A171B4" w14:textId="6DE69D6A" w:rsidR="001F036F" w:rsidRPr="001F036F" w:rsidRDefault="001F036F" w:rsidP="001F036F">
                        <w:pPr>
                          <w:ind w:firstLine="0"/>
                          <w:rPr>
                            <w:lang w:val="de-CH"/>
                          </w:rPr>
                        </w:pPr>
                        <w:r>
                          <w:t>b)</w:t>
                        </w:r>
                      </w:p>
                      <w:p w14:paraId="2493C75B" w14:textId="77777777" w:rsidR="001F036F" w:rsidRDefault="001F036F" w:rsidP="001F036F"/>
                    </w:txbxContent>
                  </v:textbox>
                </v:shape>
                <w10:wrap type="topAndBottom" anchorx="page"/>
              </v:group>
            </w:pict>
          </mc:Fallback>
        </mc:AlternateContent>
      </w:r>
      <w:r w:rsidR="006B2607" w:rsidRPr="00900632">
        <w:rPr>
          <w:lang w:val="en-GB"/>
        </w:rPr>
        <w:t xml:space="preserve">The realization of the inflation module is kept as simple as </w:t>
      </w:r>
      <w:r w:rsidR="006B2607">
        <w:rPr>
          <w:lang w:val="en-GB"/>
        </w:rPr>
        <w:t>possible</w:t>
      </w:r>
      <w:r w:rsidR="006B2607" w:rsidRPr="00900632">
        <w:rPr>
          <w:lang w:val="en-GB"/>
        </w:rPr>
        <w:t xml:space="preserve"> and is presented in</w:t>
      </w:r>
      <w:r w:rsidR="006B2607">
        <w:rPr>
          <w:lang w:val="en-GB"/>
        </w:rPr>
        <w:t xml:space="preserve"> Figure</w:t>
      </w:r>
      <w:r>
        <w:rPr>
          <w:lang w:val="en-GB"/>
        </w:rPr>
        <w:t xml:space="preserve"> </w:t>
      </w:r>
      <w:r w:rsidR="00DA7B8E">
        <w:rPr>
          <w:lang w:val="en-GB"/>
        </w:rPr>
        <w:t>4</w:t>
      </w:r>
      <w:r>
        <w:rPr>
          <w:lang w:val="en-GB"/>
        </w:rPr>
        <w:t>a)</w:t>
      </w:r>
      <w:r w:rsidR="006B2607" w:rsidRPr="00900632">
        <w:rPr>
          <w:lang w:val="en-GB"/>
        </w:rPr>
        <w:t xml:space="preserve">. The module consists of a round tube </w:t>
      </w:r>
      <w:r w:rsidR="006B2607">
        <w:rPr>
          <w:lang w:val="en-GB"/>
        </w:rPr>
        <w:t>welded</w:t>
      </w:r>
      <w:r w:rsidR="006B2607" w:rsidRPr="00900632">
        <w:rPr>
          <w:lang w:val="en-GB"/>
        </w:rPr>
        <w:t xml:space="preserve"> to a steel plate. The diameter of the tube is approximately 1cm smaller than the bottle opening to ensure quick and reliable mounting of the bottle. The steel plate is welded to or screwed </w:t>
      </w:r>
      <w:r w:rsidR="006B2607">
        <w:rPr>
          <w:lang w:val="en-GB"/>
        </w:rPr>
        <w:t>onto</w:t>
      </w:r>
      <w:r w:rsidR="006B2607" w:rsidRPr="00900632">
        <w:rPr>
          <w:lang w:val="en-GB"/>
        </w:rPr>
        <w:t xml:space="preserve"> the surface </w:t>
      </w:r>
      <w:r w:rsidR="006B2607">
        <w:rPr>
          <w:lang w:val="en-GB"/>
        </w:rPr>
        <w:t xml:space="preserve">on the workbench </w:t>
      </w:r>
      <w:r w:rsidR="006B2607" w:rsidRPr="00900632">
        <w:rPr>
          <w:lang w:val="en-GB"/>
        </w:rPr>
        <w:t xml:space="preserve">below the module. </w:t>
      </w:r>
    </w:p>
    <w:p w14:paraId="32C68AD2" w14:textId="40FC7F4B" w:rsidR="00996D76" w:rsidRDefault="00996D76" w:rsidP="00996D76">
      <w:pPr>
        <w:rPr>
          <w:b/>
          <w:bCs/>
          <w:lang w:val="en-GB"/>
        </w:rPr>
      </w:pPr>
      <w:r>
        <w:rPr>
          <w:b/>
          <w:bCs/>
          <w:lang w:val="en-GB"/>
        </w:rPr>
        <w:br w:type="page"/>
      </w:r>
    </w:p>
    <w:p w14:paraId="0594050F" w14:textId="060838C3" w:rsidR="00996D76" w:rsidRPr="005148E7" w:rsidRDefault="00F43DF4" w:rsidP="00C27887">
      <w:pPr>
        <w:rPr>
          <w:b/>
          <w:bCs/>
          <w:sz w:val="24"/>
          <w:szCs w:val="24"/>
          <w:lang w:val="en-GB"/>
        </w:rPr>
      </w:pPr>
      <w:r w:rsidRPr="005148E7">
        <w:rPr>
          <w:b/>
          <w:bCs/>
          <w:sz w:val="24"/>
          <w:szCs w:val="24"/>
          <w:lang w:val="en-GB"/>
        </w:rPr>
        <w:lastRenderedPageBreak/>
        <w:t>Cleaning Module</w:t>
      </w:r>
    </w:p>
    <w:p w14:paraId="27E329D5" w14:textId="7D8C058B" w:rsidR="00133B35" w:rsidRDefault="00133B35" w:rsidP="00F43DF4">
      <w:pPr>
        <w:rPr>
          <w:lang w:val="en-GB"/>
        </w:rPr>
      </w:pPr>
      <w:r w:rsidRPr="00900632">
        <w:rPr>
          <w:lang w:val="en-GB"/>
        </w:rPr>
        <w:t xml:space="preserve">The cleaning interface depicted in </w:t>
      </w:r>
      <w:r>
        <w:rPr>
          <w:lang w:val="en-GB"/>
        </w:rPr>
        <w:t xml:space="preserve">Figure </w:t>
      </w:r>
      <w:r w:rsidR="00103F82">
        <w:rPr>
          <w:lang w:val="en-GB"/>
        </w:rPr>
        <w:t>4</w:t>
      </w:r>
      <w:r w:rsidR="00996D76">
        <w:rPr>
          <w:lang w:val="en-GB"/>
        </w:rPr>
        <w:t>b)</w:t>
      </w:r>
      <w:r>
        <w:rPr>
          <w:lang w:val="en-GB"/>
        </w:rPr>
        <w:t xml:space="preserve"> </w:t>
      </w:r>
      <w:r w:rsidRPr="00900632">
        <w:rPr>
          <w:lang w:val="en-GB"/>
        </w:rPr>
        <w:t>consists of four primary components.</w:t>
      </w:r>
      <w:r w:rsidR="00E92587">
        <w:rPr>
          <w:lang w:val="en-GB"/>
        </w:rPr>
        <w:t xml:space="preserve"> It </w:t>
      </w:r>
      <w:r w:rsidR="00E92587">
        <w:t xml:space="preserve">incorporates a brush, </w:t>
      </w:r>
      <w:r w:rsidR="00103F82">
        <w:t>a faucet</w:t>
      </w:r>
      <w:r w:rsidR="00E92587">
        <w:t>,</w:t>
      </w:r>
      <w:r w:rsidR="00103F82">
        <w:t xml:space="preserve"> a </w:t>
      </w:r>
      <w:r w:rsidR="00E92587">
        <w:t xml:space="preserve">sink, and </w:t>
      </w:r>
      <w:r w:rsidR="00103F82">
        <w:t xml:space="preserve">a </w:t>
      </w:r>
      <w:r w:rsidR="00E92587">
        <w:t xml:space="preserve">glass </w:t>
      </w:r>
      <w:proofErr w:type="spellStart"/>
      <w:r w:rsidR="00E92587">
        <w:t>rinser</w:t>
      </w:r>
      <w:proofErr w:type="spellEnd"/>
      <w:r w:rsidR="00E92587">
        <w:t>, each playing a specific role in the cleaning process.</w:t>
      </w:r>
      <w:r w:rsidR="00E92587" w:rsidRPr="00E92587">
        <w:t xml:space="preserve"> </w:t>
      </w:r>
      <w:r w:rsidR="00E92587">
        <w:t xml:space="preserve">Constructing the cleaning module requires planning regarding the placement and installation of the tap and glass </w:t>
      </w:r>
      <w:proofErr w:type="spellStart"/>
      <w:r w:rsidR="00E92587">
        <w:t>rinser</w:t>
      </w:r>
      <w:proofErr w:type="spellEnd"/>
      <w:r w:rsidR="00E92587">
        <w:t xml:space="preserve">. If the sink is being </w:t>
      </w:r>
      <w:r w:rsidR="00996D76">
        <w:t>custom manufactured</w:t>
      </w:r>
      <w:r w:rsidR="00E92587">
        <w:t xml:space="preserve">, the design must include holes for both the tap and </w:t>
      </w:r>
      <w:proofErr w:type="spellStart"/>
      <w:r w:rsidR="00E92587">
        <w:t>rinser</w:t>
      </w:r>
      <w:proofErr w:type="spellEnd"/>
      <w:r w:rsidR="00E92587">
        <w:t xml:space="preserve"> to ensure a seamless integration. On the other hand, if a pre-made sink is used, an additional hole may need to be drilled to accommodate the glass </w:t>
      </w:r>
      <w:proofErr w:type="spellStart"/>
      <w:r w:rsidR="00E92587">
        <w:t>rinser</w:t>
      </w:r>
      <w:proofErr w:type="spellEnd"/>
      <w:r w:rsidR="00E92587">
        <w:t xml:space="preserve">. In the next step, the sink can be inserted into the workbench allowing to install the tap and </w:t>
      </w:r>
      <w:proofErr w:type="spellStart"/>
      <w:r w:rsidR="00E92587">
        <w:t>rinser</w:t>
      </w:r>
      <w:proofErr w:type="spellEnd"/>
      <w:r w:rsidR="00E92587">
        <w:t>. Next, the brush is affixed to a custom holder which can be screwed or welded to the workbench. Since water drops should be captured by the sink, the brush holder is attached last, to ensure that the base of the brush is aligned with the wall of the sink.</w:t>
      </w:r>
    </w:p>
    <w:p w14:paraId="026EA946" w14:textId="3A87FA38" w:rsidR="00F43DF4" w:rsidRPr="005148E7" w:rsidRDefault="00F43DF4" w:rsidP="00C27887">
      <w:pPr>
        <w:rPr>
          <w:b/>
          <w:bCs/>
          <w:sz w:val="24"/>
          <w:szCs w:val="24"/>
          <w:lang w:val="en-GB"/>
        </w:rPr>
      </w:pPr>
      <w:r w:rsidRPr="005148E7">
        <w:rPr>
          <w:b/>
          <w:bCs/>
          <w:sz w:val="24"/>
          <w:szCs w:val="24"/>
          <w:lang w:val="en-GB"/>
        </w:rPr>
        <w:t>Water Module</w:t>
      </w:r>
    </w:p>
    <w:p w14:paraId="3B481405" w14:textId="76C0F7CE" w:rsidR="00996D76" w:rsidRDefault="00996D76" w:rsidP="00F43DF4">
      <w:r w:rsidRPr="00900632">
        <w:rPr>
          <w:noProof/>
          <w:lang w:val="en-GB"/>
        </w:rPr>
        <mc:AlternateContent>
          <mc:Choice Requires="wpg">
            <w:drawing>
              <wp:anchor distT="0" distB="0" distL="114300" distR="114300" simplePos="0" relativeHeight="251655174" behindDoc="0" locked="0" layoutInCell="1" allowOverlap="1" wp14:anchorId="35A7232F" wp14:editId="6B01EAB4">
                <wp:simplePos x="0" y="0"/>
                <wp:positionH relativeFrom="page">
                  <wp:align>center</wp:align>
                </wp:positionH>
                <wp:positionV relativeFrom="paragraph">
                  <wp:posOffset>2145665</wp:posOffset>
                </wp:positionV>
                <wp:extent cx="5427345" cy="2948305"/>
                <wp:effectExtent l="0" t="0" r="1905" b="4445"/>
                <wp:wrapTopAndBottom/>
                <wp:docPr id="649775598" name="Group 649775598"/>
                <wp:cNvGraphicFramePr/>
                <a:graphic xmlns:a="http://schemas.openxmlformats.org/drawingml/2006/main">
                  <a:graphicData uri="http://schemas.microsoft.com/office/word/2010/wordprocessingGroup">
                    <wpg:wgp>
                      <wpg:cNvGrpSpPr/>
                      <wpg:grpSpPr>
                        <a:xfrm>
                          <a:off x="0" y="0"/>
                          <a:ext cx="5427345" cy="2948305"/>
                          <a:chOff x="0" y="0"/>
                          <a:chExt cx="5427345" cy="2948610"/>
                        </a:xfrm>
                      </wpg:grpSpPr>
                      <wpg:grpSp>
                        <wpg:cNvPr id="992297206" name="Group 992297206"/>
                        <wpg:cNvGrpSpPr/>
                        <wpg:grpSpPr>
                          <a:xfrm>
                            <a:off x="0" y="358445"/>
                            <a:ext cx="5427345" cy="2590165"/>
                            <a:chOff x="0" y="0"/>
                            <a:chExt cx="5427397" cy="2591109"/>
                          </a:xfrm>
                        </wpg:grpSpPr>
                        <pic:pic xmlns:pic="http://schemas.openxmlformats.org/drawingml/2006/picture">
                          <pic:nvPicPr>
                            <pic:cNvPr id="1166754369" name="Grafik 2" descr="Ein Bild, das Zylinder, Pfeife Flöte Rohr, Messgerät enthält.&#10;&#10;Automatisch generierte Beschreibu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223770"/>
                            </a:xfrm>
                            <a:prstGeom prst="rect">
                              <a:avLst/>
                            </a:prstGeom>
                          </pic:spPr>
                        </pic:pic>
                        <wps:wsp>
                          <wps:cNvPr id="96465302" name="Textfeld 1"/>
                          <wps:cNvSpPr txBox="1"/>
                          <wps:spPr>
                            <a:xfrm>
                              <a:off x="27992" y="2332664"/>
                              <a:ext cx="5399405" cy="258445"/>
                            </a:xfrm>
                            <a:prstGeom prst="rect">
                              <a:avLst/>
                            </a:prstGeom>
                            <a:solidFill>
                              <a:prstClr val="white"/>
                            </a:solidFill>
                            <a:ln>
                              <a:noFill/>
                            </a:ln>
                          </wps:spPr>
                          <wps:txbx>
                            <w:txbxContent>
                              <w:p w14:paraId="0B3B8322" w14:textId="0FA212C5" w:rsidR="001F036F" w:rsidRPr="00180D43" w:rsidRDefault="001F036F" w:rsidP="001F036F">
                                <w:pPr>
                                  <w:pStyle w:val="Beschriftung"/>
                                  <w:rPr>
                                    <w:noProof/>
                                    <w:sz w:val="28"/>
                                    <w:szCs w:val="26"/>
                                  </w:rPr>
                                </w:pPr>
                                <w:bookmarkStart w:id="12" w:name="_Ref155528517"/>
                                <w:r>
                                  <w:t xml:space="preserve">Figure </w:t>
                                </w:r>
                                <w:bookmarkEnd w:id="12"/>
                                <w:r w:rsidR="00A304BF">
                                  <w:t>5</w:t>
                                </w:r>
                                <w:r>
                                  <w:t xml:space="preserve">: </w:t>
                                </w:r>
                                <w:r w:rsidR="0000586E">
                                  <w:t>Schematic of the w</w:t>
                                </w:r>
                                <w:r>
                                  <w:t xml:space="preserve">ater </w:t>
                                </w:r>
                                <w:r w:rsidR="0000586E">
                                  <w:t>m</w:t>
                                </w:r>
                                <w:r>
                                  <w:t>odule</w:t>
                                </w:r>
                                <w:r w:rsidR="00113255">
                                  <w:t xml:space="preserve"> utilized to generate water </w:t>
                                </w:r>
                                <w:proofErr w:type="gramStart"/>
                                <w:r w:rsidR="00113255">
                                  <w:t>pressure.</w:t>
                                </w:r>
                                <w: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87095226" name="Textfeld 2"/>
                        <wps:cNvSpPr txBox="1">
                          <a:spLocks noChangeArrowheads="1"/>
                        </wps:cNvSpPr>
                        <wps:spPr bwMode="auto">
                          <a:xfrm>
                            <a:off x="351129" y="65837"/>
                            <a:ext cx="775335" cy="241300"/>
                          </a:xfrm>
                          <a:prstGeom prst="rect">
                            <a:avLst/>
                          </a:prstGeom>
                          <a:solidFill>
                            <a:srgbClr val="FFFFFF"/>
                          </a:solidFill>
                          <a:ln w="9525">
                            <a:solidFill>
                              <a:srgbClr val="000000"/>
                            </a:solidFill>
                            <a:miter lim="800000"/>
                            <a:headEnd/>
                            <a:tailEnd/>
                          </a:ln>
                        </wps:spPr>
                        <wps:txbx>
                          <w:txbxContent>
                            <w:p w14:paraId="16D4288D" w14:textId="6CDA1617" w:rsidR="002030A2" w:rsidRPr="002030A2" w:rsidRDefault="002030A2" w:rsidP="002030A2">
                              <w:pPr>
                                <w:ind w:firstLine="0"/>
                                <w:rPr>
                                  <w:sz w:val="18"/>
                                  <w:szCs w:val="18"/>
                                  <w:lang w:val="de-CH"/>
                                </w:rPr>
                              </w:pPr>
                              <w:r w:rsidRPr="002030A2">
                                <w:rPr>
                                  <w:sz w:val="18"/>
                                  <w:szCs w:val="18"/>
                                </w:rPr>
                                <w:t>Piston Pump</w:t>
                              </w:r>
                            </w:p>
                          </w:txbxContent>
                        </wps:txbx>
                        <wps:bodyPr rot="0" vert="horz" wrap="square" lIns="91440" tIns="45720" rIns="91440" bIns="45720" anchor="t" anchorCtr="0">
                          <a:noAutofit/>
                        </wps:bodyPr>
                      </wps:wsp>
                      <wps:wsp>
                        <wps:cNvPr id="1037995423" name="Textfeld 2"/>
                        <wps:cNvSpPr txBox="1">
                          <a:spLocks noChangeArrowheads="1"/>
                        </wps:cNvSpPr>
                        <wps:spPr bwMode="auto">
                          <a:xfrm>
                            <a:off x="1207008" y="1411834"/>
                            <a:ext cx="533400" cy="358140"/>
                          </a:xfrm>
                          <a:prstGeom prst="rect">
                            <a:avLst/>
                          </a:prstGeom>
                          <a:solidFill>
                            <a:srgbClr val="FFFFFF"/>
                          </a:solidFill>
                          <a:ln w="9525">
                            <a:solidFill>
                              <a:srgbClr val="000000"/>
                            </a:solidFill>
                            <a:miter lim="800000"/>
                            <a:headEnd/>
                            <a:tailEnd/>
                          </a:ln>
                        </wps:spPr>
                        <wps:txbx>
                          <w:txbxContent>
                            <w:p w14:paraId="4DF6AE37" w14:textId="4ACC1E6D" w:rsidR="002030A2" w:rsidRPr="002030A2" w:rsidRDefault="002030A2" w:rsidP="002030A2">
                              <w:pPr>
                                <w:spacing w:line="240" w:lineRule="auto"/>
                                <w:ind w:firstLine="0"/>
                                <w:jc w:val="center"/>
                                <w:rPr>
                                  <w:sz w:val="18"/>
                                  <w:szCs w:val="18"/>
                                  <w:lang w:val="de-DE"/>
                                </w:rPr>
                              </w:pPr>
                              <w:proofErr w:type="spellStart"/>
                              <w:r w:rsidRPr="002030A2">
                                <w:rPr>
                                  <w:sz w:val="18"/>
                                  <w:szCs w:val="18"/>
                                  <w:lang w:val="de-DE"/>
                                </w:rPr>
                                <w:t>Water</w:t>
                              </w:r>
                              <w:proofErr w:type="spellEnd"/>
                              <w:r w:rsidRPr="002030A2">
                                <w:rPr>
                                  <w:sz w:val="18"/>
                                  <w:szCs w:val="18"/>
                                  <w:lang w:val="de-DE"/>
                                </w:rPr>
                                <w:t xml:space="preserve"> </w:t>
                              </w:r>
                              <w:r>
                                <w:rPr>
                                  <w:sz w:val="18"/>
                                  <w:szCs w:val="18"/>
                                  <w:lang w:val="de-DE"/>
                                </w:rPr>
                                <w:t>F</w:t>
                              </w:r>
                              <w:r w:rsidRPr="002030A2">
                                <w:rPr>
                                  <w:sz w:val="18"/>
                                  <w:szCs w:val="18"/>
                                  <w:lang w:val="de-DE"/>
                                </w:rPr>
                                <w:t>ilter</w:t>
                              </w:r>
                            </w:p>
                          </w:txbxContent>
                        </wps:txbx>
                        <wps:bodyPr rot="0" vert="horz" wrap="square" lIns="91440" tIns="45720" rIns="91440" bIns="45720" anchor="t" anchorCtr="0">
                          <a:noAutofit/>
                        </wps:bodyPr>
                      </wps:wsp>
                      <wps:wsp>
                        <wps:cNvPr id="1806865815" name="Textfeld 2"/>
                        <wps:cNvSpPr txBox="1">
                          <a:spLocks noChangeArrowheads="1"/>
                        </wps:cNvSpPr>
                        <wps:spPr bwMode="auto">
                          <a:xfrm>
                            <a:off x="1945843" y="36576"/>
                            <a:ext cx="636270" cy="372745"/>
                          </a:xfrm>
                          <a:prstGeom prst="rect">
                            <a:avLst/>
                          </a:prstGeom>
                          <a:solidFill>
                            <a:srgbClr val="FFFFFF"/>
                          </a:solidFill>
                          <a:ln w="9525">
                            <a:solidFill>
                              <a:srgbClr val="000000"/>
                            </a:solidFill>
                            <a:miter lim="800000"/>
                            <a:headEnd/>
                            <a:tailEnd/>
                          </a:ln>
                        </wps:spPr>
                        <wps:txbx>
                          <w:txbxContent>
                            <w:p w14:paraId="3E2EC1C4" w14:textId="1B48B6C3" w:rsidR="002030A2" w:rsidRPr="002030A2" w:rsidRDefault="002030A2" w:rsidP="002030A2">
                              <w:pPr>
                                <w:spacing w:line="240" w:lineRule="auto"/>
                                <w:ind w:firstLine="0"/>
                                <w:jc w:val="center"/>
                                <w:rPr>
                                  <w:sz w:val="18"/>
                                  <w:szCs w:val="18"/>
                                  <w:lang w:val="de-DE"/>
                                </w:rPr>
                              </w:pPr>
                              <w:proofErr w:type="spellStart"/>
                              <w:r>
                                <w:rPr>
                                  <w:sz w:val="18"/>
                                  <w:szCs w:val="18"/>
                                  <w:lang w:val="de-DE"/>
                                </w:rPr>
                                <w:t>One</w:t>
                              </w:r>
                              <w:r w:rsidRPr="002030A2">
                                <w:rPr>
                                  <w:sz w:val="18"/>
                                  <w:szCs w:val="18"/>
                                  <w:lang w:val="de-DE"/>
                                </w:rPr>
                                <w:t>-</w:t>
                              </w:r>
                              <w:r>
                                <w:rPr>
                                  <w:sz w:val="18"/>
                                  <w:szCs w:val="18"/>
                                  <w:lang w:val="de-DE"/>
                                </w:rPr>
                                <w:t>way</w:t>
                              </w:r>
                              <w:proofErr w:type="spellEnd"/>
                              <w:r>
                                <w:rPr>
                                  <w:sz w:val="18"/>
                                  <w:szCs w:val="18"/>
                                  <w:lang w:val="de-DE"/>
                                </w:rPr>
                                <w:t xml:space="preserve"> </w:t>
                              </w:r>
                              <w:r w:rsidRPr="002030A2">
                                <w:rPr>
                                  <w:sz w:val="18"/>
                                  <w:szCs w:val="18"/>
                                  <w:lang w:val="de-DE"/>
                                </w:rPr>
                                <w:t>Valve</w:t>
                              </w:r>
                            </w:p>
                          </w:txbxContent>
                        </wps:txbx>
                        <wps:bodyPr rot="0" vert="horz" wrap="square" lIns="91440" tIns="45720" rIns="91440" bIns="45720" anchor="t" anchorCtr="0">
                          <a:noAutofit/>
                        </wps:bodyPr>
                      </wps:wsp>
                      <wps:wsp>
                        <wps:cNvPr id="955804017" name="Textfeld 2"/>
                        <wps:cNvSpPr txBox="1">
                          <a:spLocks noChangeArrowheads="1"/>
                        </wps:cNvSpPr>
                        <wps:spPr bwMode="auto">
                          <a:xfrm>
                            <a:off x="2750515" y="43892"/>
                            <a:ext cx="518795" cy="365760"/>
                          </a:xfrm>
                          <a:prstGeom prst="rect">
                            <a:avLst/>
                          </a:prstGeom>
                          <a:solidFill>
                            <a:srgbClr val="FFFFFF"/>
                          </a:solidFill>
                          <a:ln w="9525">
                            <a:solidFill>
                              <a:srgbClr val="000000"/>
                            </a:solidFill>
                            <a:miter lim="800000"/>
                            <a:headEnd/>
                            <a:tailEnd/>
                          </a:ln>
                        </wps:spPr>
                        <wps:txbx>
                          <w:txbxContent>
                            <w:p w14:paraId="380AE8AB" w14:textId="040BF491" w:rsidR="002030A2" w:rsidRPr="002030A2" w:rsidRDefault="002030A2" w:rsidP="002030A2">
                              <w:pPr>
                                <w:spacing w:line="240" w:lineRule="auto"/>
                                <w:ind w:firstLine="0"/>
                                <w:jc w:val="center"/>
                                <w:rPr>
                                  <w:sz w:val="18"/>
                                  <w:szCs w:val="18"/>
                                  <w:lang w:val="de-DE"/>
                                </w:rPr>
                              </w:pPr>
                              <w:proofErr w:type="spellStart"/>
                              <w:r w:rsidRPr="002030A2">
                                <w:rPr>
                                  <w:sz w:val="18"/>
                                  <w:szCs w:val="18"/>
                                  <w:lang w:val="de-DE"/>
                                </w:rPr>
                                <w:t>Safety</w:t>
                              </w:r>
                              <w:proofErr w:type="spellEnd"/>
                              <w:r w:rsidRPr="002030A2">
                                <w:rPr>
                                  <w:sz w:val="18"/>
                                  <w:szCs w:val="18"/>
                                  <w:lang w:val="de-DE"/>
                                </w:rPr>
                                <w:t xml:space="preserve"> Valve</w:t>
                              </w:r>
                            </w:p>
                          </w:txbxContent>
                        </wps:txbx>
                        <wps:bodyPr rot="0" vert="horz" wrap="square" lIns="91440" tIns="45720" rIns="91440" bIns="45720" anchor="t" anchorCtr="0">
                          <a:noAutofit/>
                        </wps:bodyPr>
                      </wps:wsp>
                      <wps:wsp>
                        <wps:cNvPr id="549381495" name="Textfeld 2"/>
                        <wps:cNvSpPr txBox="1">
                          <a:spLocks noChangeArrowheads="1"/>
                        </wps:cNvSpPr>
                        <wps:spPr bwMode="auto">
                          <a:xfrm>
                            <a:off x="3562502" y="1338682"/>
                            <a:ext cx="453390" cy="380365"/>
                          </a:xfrm>
                          <a:prstGeom prst="rect">
                            <a:avLst/>
                          </a:prstGeom>
                          <a:solidFill>
                            <a:srgbClr val="FFFFFF"/>
                          </a:solidFill>
                          <a:ln w="9525">
                            <a:solidFill>
                              <a:srgbClr val="000000"/>
                            </a:solidFill>
                            <a:miter lim="800000"/>
                            <a:headEnd/>
                            <a:tailEnd/>
                          </a:ln>
                        </wps:spPr>
                        <wps:txbx>
                          <w:txbxContent>
                            <w:p w14:paraId="19488CC1" w14:textId="7B1CAEB3" w:rsidR="002030A2" w:rsidRPr="002030A2" w:rsidRDefault="002030A2" w:rsidP="002030A2">
                              <w:pPr>
                                <w:spacing w:line="240" w:lineRule="auto"/>
                                <w:ind w:firstLine="0"/>
                                <w:jc w:val="center"/>
                                <w:rPr>
                                  <w:sz w:val="18"/>
                                  <w:szCs w:val="18"/>
                                  <w:lang w:val="de-DE"/>
                                </w:rPr>
                              </w:pPr>
                              <w:r w:rsidRPr="002030A2">
                                <w:rPr>
                                  <w:sz w:val="18"/>
                                  <w:szCs w:val="18"/>
                                  <w:lang w:val="de-DE"/>
                                </w:rPr>
                                <w:t>Barometer</w:t>
                              </w:r>
                            </w:p>
                          </w:txbxContent>
                        </wps:txbx>
                        <wps:bodyPr rot="0" vert="horz" wrap="square" lIns="91440" tIns="45720" rIns="91440" bIns="45720" anchor="t" anchorCtr="0">
                          <a:noAutofit/>
                        </wps:bodyPr>
                      </wps:wsp>
                      <wps:wsp>
                        <wps:cNvPr id="1094581837" name="Textfeld 2"/>
                        <wps:cNvSpPr txBox="1">
                          <a:spLocks noChangeArrowheads="1"/>
                        </wps:cNvSpPr>
                        <wps:spPr bwMode="auto">
                          <a:xfrm>
                            <a:off x="2245766" y="1719072"/>
                            <a:ext cx="504190" cy="365760"/>
                          </a:xfrm>
                          <a:prstGeom prst="rect">
                            <a:avLst/>
                          </a:prstGeom>
                          <a:solidFill>
                            <a:srgbClr val="FFFFFF"/>
                          </a:solidFill>
                          <a:ln w="9525">
                            <a:solidFill>
                              <a:srgbClr val="000000"/>
                            </a:solidFill>
                            <a:miter lim="800000"/>
                            <a:headEnd/>
                            <a:tailEnd/>
                          </a:ln>
                        </wps:spPr>
                        <wps:txbx>
                          <w:txbxContent>
                            <w:p w14:paraId="7D68B2E5" w14:textId="46750EE9" w:rsidR="002030A2" w:rsidRPr="002030A2" w:rsidRDefault="002030A2" w:rsidP="002030A2">
                              <w:pPr>
                                <w:spacing w:line="240" w:lineRule="auto"/>
                                <w:ind w:firstLine="0"/>
                                <w:jc w:val="center"/>
                                <w:rPr>
                                  <w:sz w:val="18"/>
                                  <w:szCs w:val="18"/>
                                  <w:lang w:val="de-DE"/>
                                </w:rPr>
                              </w:pPr>
                              <w:r w:rsidRPr="002030A2">
                                <w:rPr>
                                  <w:sz w:val="18"/>
                                  <w:szCs w:val="18"/>
                                  <w:lang w:val="de-DE"/>
                                </w:rPr>
                                <w:t xml:space="preserve">Glass </w:t>
                              </w:r>
                              <w:r>
                                <w:rPr>
                                  <w:sz w:val="18"/>
                                  <w:szCs w:val="18"/>
                                  <w:lang w:val="de-DE"/>
                                </w:rPr>
                                <w:t>R</w:t>
                              </w:r>
                              <w:r w:rsidRPr="002030A2">
                                <w:rPr>
                                  <w:sz w:val="18"/>
                                  <w:szCs w:val="18"/>
                                  <w:lang w:val="de-DE"/>
                                </w:rPr>
                                <w:t>inser</w:t>
                              </w:r>
                            </w:p>
                          </w:txbxContent>
                        </wps:txbx>
                        <wps:bodyPr rot="0" vert="horz" wrap="square" lIns="91440" tIns="45720" rIns="91440" bIns="45720" anchor="t" anchorCtr="0">
                          <a:noAutofit/>
                        </wps:bodyPr>
                      </wps:wsp>
                      <wps:wsp>
                        <wps:cNvPr id="1835351445" name="Textfeld 2"/>
                        <wps:cNvSpPr txBox="1">
                          <a:spLocks noChangeArrowheads="1"/>
                        </wps:cNvSpPr>
                        <wps:spPr bwMode="auto">
                          <a:xfrm>
                            <a:off x="4352544" y="0"/>
                            <a:ext cx="877570" cy="248285"/>
                          </a:xfrm>
                          <a:prstGeom prst="rect">
                            <a:avLst/>
                          </a:prstGeom>
                          <a:solidFill>
                            <a:srgbClr val="FFFFFF"/>
                          </a:solidFill>
                          <a:ln w="9525">
                            <a:solidFill>
                              <a:srgbClr val="000000"/>
                            </a:solidFill>
                            <a:miter lim="800000"/>
                            <a:headEnd/>
                            <a:tailEnd/>
                          </a:ln>
                        </wps:spPr>
                        <wps:txbx>
                          <w:txbxContent>
                            <w:p w14:paraId="0AC796A1" w14:textId="1D588BE6" w:rsidR="002030A2" w:rsidRPr="002030A2" w:rsidRDefault="002030A2" w:rsidP="002030A2">
                              <w:pPr>
                                <w:ind w:firstLine="0"/>
                                <w:rPr>
                                  <w:sz w:val="18"/>
                                  <w:szCs w:val="18"/>
                                  <w:lang w:val="de-DE"/>
                                </w:rPr>
                              </w:pPr>
                              <w:proofErr w:type="spellStart"/>
                              <w:r w:rsidRPr="002030A2">
                                <w:rPr>
                                  <w:sz w:val="18"/>
                                  <w:szCs w:val="18"/>
                                  <w:lang w:val="de-DE"/>
                                </w:rPr>
                                <w:t>Pressure</w:t>
                              </w:r>
                              <w:proofErr w:type="spellEnd"/>
                              <w:r w:rsidRPr="002030A2">
                                <w:rPr>
                                  <w:sz w:val="18"/>
                                  <w:szCs w:val="18"/>
                                  <w:lang w:val="de-DE"/>
                                </w:rPr>
                                <w:t xml:space="preserve"> </w:t>
                              </w:r>
                              <w:r>
                                <w:rPr>
                                  <w:sz w:val="18"/>
                                  <w:szCs w:val="18"/>
                                  <w:lang w:val="de-DE"/>
                                </w:rPr>
                                <w:t>T</w:t>
                              </w:r>
                              <w:r w:rsidRPr="002030A2">
                                <w:rPr>
                                  <w:sz w:val="18"/>
                                  <w:szCs w:val="18"/>
                                  <w:lang w:val="de-DE"/>
                                </w:rPr>
                                <w:t>ank</w:t>
                              </w:r>
                            </w:p>
                          </w:txbxContent>
                        </wps:txbx>
                        <wps:bodyPr rot="0" vert="horz" wrap="square" lIns="91440" tIns="45720" rIns="91440" bIns="45720" anchor="t" anchorCtr="0">
                          <a:noAutofit/>
                        </wps:bodyPr>
                      </wps:wsp>
                      <wps:wsp>
                        <wps:cNvPr id="1976711502" name="Gerade Verbindung mit Pfeil 2"/>
                        <wps:cNvCnPr/>
                        <wps:spPr>
                          <a:xfrm flipH="1">
                            <a:off x="2263445" y="475488"/>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3871789" name="Gerade Verbindung mit Pfeil 2"/>
                        <wps:cNvCnPr/>
                        <wps:spPr>
                          <a:xfrm flipH="1">
                            <a:off x="3009595" y="468173"/>
                            <a:ext cx="0" cy="216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7585365" name="Gerade Verbindung mit Pfeil 2"/>
                        <wps:cNvCnPr/>
                        <wps:spPr>
                          <a:xfrm flipH="1" flipV="1">
                            <a:off x="1480718" y="1150011"/>
                            <a:ext cx="0" cy="216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A7232F" id="Group 649775598" o:spid="_x0000_s1047" style="position:absolute;left:0;text-align:left;margin-left:0;margin-top:168.95pt;width:427.35pt;height:232.15pt;z-index:251655174;mso-position-horizontal:center;mso-position-horizontal-relative:page" coordsize="54273,29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">
                <v:group id="Group 992297206" o:spid="_x0000_s1048" style="position:absolute;top:3584;width:54273;height:25902" coordsize="54273,2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">
                  <v:shape id="Grafik 2" o:spid="_x0000_s1049" type="#_x0000_t75" alt="Ein Bild, das Zylinder, Pfeife Flöte Rohr, Messgerät enthält.&#10;&#10;Automatisch generierte Beschreibung" style="position:absolute;width:53994;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">
                    <v:imagedata r:id="rId30" o:title="Ein Bild, das Zylinder, Pfeife Flöte Rohr, Messgerät enthält"/>
                  </v:shape>
                  <v:shape id="Textfeld 1" o:spid="_x0000_s1050" type="#_x0000_t202" style="position:absolute;left:279;top:23326;width:539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" stroked="f">
                    <v:textbox style="mso-fit-shape-to-text:t" inset="0,0,0,0">
                      <w:txbxContent>
                        <w:p w14:paraId="0B3B8322" w14:textId="0FA212C5" w:rsidR="001F036F" w:rsidRPr="00180D43" w:rsidRDefault="001F036F" w:rsidP="001F036F">
                          <w:pPr>
                            <w:pStyle w:val="Beschriftung"/>
                            <w:rPr>
                              <w:noProof/>
                              <w:sz w:val="28"/>
                              <w:szCs w:val="26"/>
                            </w:rPr>
                          </w:pPr>
                          <w:bookmarkStart w:id="15" w:name="_Ref155528517"/>
                          <w:r>
                            <w:t xml:space="preserve">Figure </w:t>
                          </w:r>
                          <w:bookmarkEnd w:id="15"/>
                          <w:r w:rsidR="00A304BF">
                            <w:t>5</w:t>
                          </w:r>
                          <w:r>
                            <w:t xml:space="preserve">: </w:t>
                          </w:r>
                          <w:r w:rsidR="0000586E">
                            <w:t>Schematic of the w</w:t>
                          </w:r>
                          <w:r>
                            <w:t xml:space="preserve">ater </w:t>
                          </w:r>
                          <w:r w:rsidR="0000586E">
                            <w:t>m</w:t>
                          </w:r>
                          <w:r>
                            <w:t>odule</w:t>
                          </w:r>
                          <w:r w:rsidR="00113255">
                            <w:t xml:space="preserve"> utilized to generate water pressure.</w:t>
                          </w:r>
                          <w:r>
                            <w:t>.</w:t>
                          </w:r>
                        </w:p>
                      </w:txbxContent>
                    </v:textbox>
                  </v:shape>
                </v:group>
                <v:shape id="Textfeld 2" o:spid="_x0000_s1051" type="#_x0000_t202" style="position:absolute;left:3511;top:658;width:775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">
                  <v:textbox>
                    <w:txbxContent>
                      <w:p w14:paraId="16D4288D" w14:textId="6CDA1617" w:rsidR="002030A2" w:rsidRPr="002030A2" w:rsidRDefault="002030A2" w:rsidP="002030A2">
                        <w:pPr>
                          <w:ind w:firstLine="0"/>
                          <w:rPr>
                            <w:sz w:val="18"/>
                            <w:szCs w:val="18"/>
                            <w:lang w:val="de-CH"/>
                          </w:rPr>
                        </w:pPr>
                        <w:r w:rsidRPr="002030A2">
                          <w:rPr>
                            <w:sz w:val="18"/>
                            <w:szCs w:val="18"/>
                          </w:rPr>
                          <w:t>Piston Pump</w:t>
                        </w:r>
                      </w:p>
                    </w:txbxContent>
                  </v:textbox>
                </v:shape>
                <v:shape id="Textfeld 2" o:spid="_x0000_s1052" type="#_x0000_t202" style="position:absolute;left:12070;top:14118;width:5334;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">
                  <v:textbox>
                    <w:txbxContent>
                      <w:p w14:paraId="4DF6AE37" w14:textId="4ACC1E6D" w:rsidR="002030A2" w:rsidRPr="002030A2" w:rsidRDefault="002030A2" w:rsidP="002030A2">
                        <w:pPr>
                          <w:spacing w:line="240" w:lineRule="auto"/>
                          <w:ind w:firstLine="0"/>
                          <w:jc w:val="center"/>
                          <w:rPr>
                            <w:sz w:val="18"/>
                            <w:szCs w:val="18"/>
                            <w:lang w:val="de-DE"/>
                          </w:rPr>
                        </w:pPr>
                        <w:r w:rsidRPr="002030A2">
                          <w:rPr>
                            <w:sz w:val="18"/>
                            <w:szCs w:val="18"/>
                            <w:lang w:val="de-DE"/>
                          </w:rPr>
                          <w:t xml:space="preserve">Water </w:t>
                        </w:r>
                        <w:r>
                          <w:rPr>
                            <w:sz w:val="18"/>
                            <w:szCs w:val="18"/>
                            <w:lang w:val="de-DE"/>
                          </w:rPr>
                          <w:t>F</w:t>
                        </w:r>
                        <w:r w:rsidRPr="002030A2">
                          <w:rPr>
                            <w:sz w:val="18"/>
                            <w:szCs w:val="18"/>
                            <w:lang w:val="de-DE"/>
                          </w:rPr>
                          <w:t>ilter</w:t>
                        </w:r>
                      </w:p>
                    </w:txbxContent>
                  </v:textbox>
                </v:shape>
                <v:shape id="Textfeld 2" o:spid="_x0000_s1053" type="#_x0000_t202" style="position:absolute;left:19458;top:365;width:6363;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">
                  <v:textbox>
                    <w:txbxContent>
                      <w:p w14:paraId="3E2EC1C4" w14:textId="1B48B6C3" w:rsidR="002030A2" w:rsidRPr="002030A2" w:rsidRDefault="002030A2" w:rsidP="002030A2">
                        <w:pPr>
                          <w:spacing w:line="240" w:lineRule="auto"/>
                          <w:ind w:firstLine="0"/>
                          <w:jc w:val="center"/>
                          <w:rPr>
                            <w:sz w:val="18"/>
                            <w:szCs w:val="18"/>
                            <w:lang w:val="de-DE"/>
                          </w:rPr>
                        </w:pPr>
                        <w:r>
                          <w:rPr>
                            <w:sz w:val="18"/>
                            <w:szCs w:val="18"/>
                            <w:lang w:val="de-DE"/>
                          </w:rPr>
                          <w:t>One</w:t>
                        </w:r>
                        <w:r w:rsidRPr="002030A2">
                          <w:rPr>
                            <w:sz w:val="18"/>
                            <w:szCs w:val="18"/>
                            <w:lang w:val="de-DE"/>
                          </w:rPr>
                          <w:t>-</w:t>
                        </w:r>
                        <w:r>
                          <w:rPr>
                            <w:sz w:val="18"/>
                            <w:szCs w:val="18"/>
                            <w:lang w:val="de-DE"/>
                          </w:rPr>
                          <w:t xml:space="preserve">way </w:t>
                        </w:r>
                        <w:r w:rsidRPr="002030A2">
                          <w:rPr>
                            <w:sz w:val="18"/>
                            <w:szCs w:val="18"/>
                            <w:lang w:val="de-DE"/>
                          </w:rPr>
                          <w:t>Valve</w:t>
                        </w:r>
                      </w:p>
                    </w:txbxContent>
                  </v:textbox>
                </v:shape>
                <v:shape id="Textfeld 2" o:spid="_x0000_s1054" type="#_x0000_t202" style="position:absolute;left:27505;top:438;width:5188;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">
                  <v:textbox>
                    <w:txbxContent>
                      <w:p w14:paraId="380AE8AB" w14:textId="040BF491" w:rsidR="002030A2" w:rsidRPr="002030A2" w:rsidRDefault="002030A2" w:rsidP="002030A2">
                        <w:pPr>
                          <w:spacing w:line="240" w:lineRule="auto"/>
                          <w:ind w:firstLine="0"/>
                          <w:jc w:val="center"/>
                          <w:rPr>
                            <w:sz w:val="18"/>
                            <w:szCs w:val="18"/>
                            <w:lang w:val="de-DE"/>
                          </w:rPr>
                        </w:pPr>
                        <w:r w:rsidRPr="002030A2">
                          <w:rPr>
                            <w:sz w:val="18"/>
                            <w:szCs w:val="18"/>
                            <w:lang w:val="de-DE"/>
                          </w:rPr>
                          <w:t>Safety Valve</w:t>
                        </w:r>
                      </w:p>
                    </w:txbxContent>
                  </v:textbox>
                </v:shape>
                <v:shape id="Textfeld 2" o:spid="_x0000_s1055" type="#_x0000_t202" style="position:absolute;left:35625;top:13386;width:4533;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">
                  <v:textbox>
                    <w:txbxContent>
                      <w:p w14:paraId="19488CC1" w14:textId="7B1CAEB3" w:rsidR="002030A2" w:rsidRPr="002030A2" w:rsidRDefault="002030A2" w:rsidP="002030A2">
                        <w:pPr>
                          <w:spacing w:line="240" w:lineRule="auto"/>
                          <w:ind w:firstLine="0"/>
                          <w:jc w:val="center"/>
                          <w:rPr>
                            <w:sz w:val="18"/>
                            <w:szCs w:val="18"/>
                            <w:lang w:val="de-DE"/>
                          </w:rPr>
                        </w:pPr>
                        <w:r w:rsidRPr="002030A2">
                          <w:rPr>
                            <w:sz w:val="18"/>
                            <w:szCs w:val="18"/>
                            <w:lang w:val="de-DE"/>
                          </w:rPr>
                          <w:t>Barometer</w:t>
                        </w:r>
                      </w:p>
                    </w:txbxContent>
                  </v:textbox>
                </v:shape>
                <v:shape id="Textfeld 2" o:spid="_x0000_s1056" type="#_x0000_t202" style="position:absolute;left:22457;top:17190;width:504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">
                  <v:textbox>
                    <w:txbxContent>
                      <w:p w14:paraId="7D68B2E5" w14:textId="46750EE9" w:rsidR="002030A2" w:rsidRPr="002030A2" w:rsidRDefault="002030A2" w:rsidP="002030A2">
                        <w:pPr>
                          <w:spacing w:line="240" w:lineRule="auto"/>
                          <w:ind w:firstLine="0"/>
                          <w:jc w:val="center"/>
                          <w:rPr>
                            <w:sz w:val="18"/>
                            <w:szCs w:val="18"/>
                            <w:lang w:val="de-DE"/>
                          </w:rPr>
                        </w:pPr>
                        <w:r w:rsidRPr="002030A2">
                          <w:rPr>
                            <w:sz w:val="18"/>
                            <w:szCs w:val="18"/>
                            <w:lang w:val="de-DE"/>
                          </w:rPr>
                          <w:t xml:space="preserve">Glass </w:t>
                        </w:r>
                        <w:r>
                          <w:rPr>
                            <w:sz w:val="18"/>
                            <w:szCs w:val="18"/>
                            <w:lang w:val="de-DE"/>
                          </w:rPr>
                          <w:t>R</w:t>
                        </w:r>
                        <w:r w:rsidRPr="002030A2">
                          <w:rPr>
                            <w:sz w:val="18"/>
                            <w:szCs w:val="18"/>
                            <w:lang w:val="de-DE"/>
                          </w:rPr>
                          <w:t>inser</w:t>
                        </w:r>
                      </w:p>
                    </w:txbxContent>
                  </v:textbox>
                </v:shape>
                <v:shape id="Textfeld 2" o:spid="_x0000_s1057" type="#_x0000_t202" style="position:absolute;left:43525;width:8776;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">
                  <v:textbox>
                    <w:txbxContent>
                      <w:p w14:paraId="0AC796A1" w14:textId="1D588BE6" w:rsidR="002030A2" w:rsidRPr="002030A2" w:rsidRDefault="002030A2" w:rsidP="002030A2">
                        <w:pPr>
                          <w:ind w:firstLine="0"/>
                          <w:rPr>
                            <w:sz w:val="18"/>
                            <w:szCs w:val="18"/>
                            <w:lang w:val="de-DE"/>
                          </w:rPr>
                        </w:pPr>
                        <w:r w:rsidRPr="002030A2">
                          <w:rPr>
                            <w:sz w:val="18"/>
                            <w:szCs w:val="18"/>
                            <w:lang w:val="de-DE"/>
                          </w:rPr>
                          <w:t xml:space="preserve">Pressure </w:t>
                        </w:r>
                        <w:r>
                          <w:rPr>
                            <w:sz w:val="18"/>
                            <w:szCs w:val="18"/>
                            <w:lang w:val="de-DE"/>
                          </w:rPr>
                          <w:t>T</w:t>
                        </w:r>
                        <w:r w:rsidRPr="002030A2">
                          <w:rPr>
                            <w:sz w:val="18"/>
                            <w:szCs w:val="18"/>
                            <w:lang w:val="de-DE"/>
                          </w:rPr>
                          <w:t>ank</w:t>
                        </w:r>
                      </w:p>
                    </w:txbxContent>
                  </v:textbox>
                </v:shape>
                <v:shapetype id="_x0000_t32" coordsize="21600,21600" o:spt="32" o:oned="t" path="m,l21600,21600e" filled="f">
                  <v:path arrowok="t" fillok="f" o:connecttype="none"/>
                  <o:lock v:ext="edit" shapetype="t"/>
                </v:shapetype>
                <v:shape id="Gerade Verbindung mit Pfeil 2" o:spid="_x0000_s1058" type="#_x0000_t32" style="position:absolute;left:22634;top:4754;width:0;height:4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" strokecolor="black [3213]" strokeweight=".5pt">
                  <v:stroke endarrow="block" joinstyle="miter"/>
                </v:shape>
                <v:shape id="Gerade Verbindung mit Pfeil 2" o:spid="_x0000_s1059" type="#_x0000_t32" style="position:absolute;left:30095;top:4681;width:0;height:21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" strokecolor="black [3213]" strokeweight=".5pt">
                  <v:stroke endarrow="block" joinstyle="miter"/>
                </v:shape>
                <v:shape id="Gerade Verbindung mit Pfeil 2" o:spid="_x0000_s1060" type="#_x0000_t32" style="position:absolute;left:14807;top:11500;width:0;height:21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" strokecolor="black [3213]" strokeweight=".5pt">
                  <v:stroke endarrow="block" joinstyle="miter"/>
                </v:shape>
                <w10:wrap type="topAndBottom" anchorx="page"/>
              </v:group>
            </w:pict>
          </mc:Fallback>
        </mc:AlternateContent>
      </w:r>
      <w:r w:rsidR="00302242">
        <w:t xml:space="preserve">Figure </w:t>
      </w:r>
      <w:r w:rsidR="00103F82">
        <w:t>5</w:t>
      </w:r>
      <w:r w:rsidR="00302242">
        <w:t xml:space="preserve"> illustrates the components of the water module. Initially, the placement of the </w:t>
      </w:r>
      <w:r w:rsidR="005148E7">
        <w:t>p</w:t>
      </w:r>
      <w:r w:rsidR="00302242">
        <w:t xml:space="preserve">ump and pressure tank must be determined. Following this, a rubber hose is </w:t>
      </w:r>
      <w:r w:rsidR="005148E7">
        <w:t>cut</w:t>
      </w:r>
      <w:r w:rsidR="00302242">
        <w:t xml:space="preserve"> to the required length to link all components. Typically, these components are equipped with threaded ends, allowing for the attachment of </w:t>
      </w:r>
      <w:proofErr w:type="gramStart"/>
      <w:r w:rsidR="00302242">
        <w:t>an</w:t>
      </w:r>
      <w:proofErr w:type="gramEnd"/>
      <w:r w:rsidR="00302242">
        <w:t xml:space="preserve"> </w:t>
      </w:r>
      <w:r w:rsidR="00103F82">
        <w:t xml:space="preserve">threaded </w:t>
      </w:r>
      <w:r w:rsidR="00302242">
        <w:t xml:space="preserve">hose nipple. The hose is then </w:t>
      </w:r>
      <w:r w:rsidR="00103F82">
        <w:t>attached to the components</w:t>
      </w:r>
      <w:r w:rsidR="00302242">
        <w:t xml:space="preserve"> and fastened securely with hose clamps. </w:t>
      </w:r>
      <w:r w:rsidR="005148E7">
        <w:t xml:space="preserve">Adding the clamps is crucial </w:t>
      </w:r>
      <w:r w:rsidR="00302242">
        <w:t>since the system operates under pressure, necessitating a tight and secure connection to prevent leaks and maintain system integrity. The schematic in Figure</w:t>
      </w:r>
      <w:r w:rsidR="005148E7">
        <w:t xml:space="preserve"> </w:t>
      </w:r>
      <w:r w:rsidR="00AF5E9D">
        <w:t>5</w:t>
      </w:r>
      <w:r w:rsidR="00302242">
        <w:t xml:space="preserve"> </w:t>
      </w:r>
      <w:r w:rsidR="00AF5E9D">
        <w:t xml:space="preserve">also </w:t>
      </w:r>
      <w:r w:rsidR="00302242">
        <w:t xml:space="preserve">displays the order in which the components </w:t>
      </w:r>
      <w:r w:rsidR="00336FA6">
        <w:t xml:space="preserve">are </w:t>
      </w:r>
      <w:r w:rsidR="00302242">
        <w:t>installed. In the following a quick functional summary of the different parts is given:</w:t>
      </w:r>
    </w:p>
    <w:p w14:paraId="2CA41738" w14:textId="37C1D720" w:rsidR="00E92587" w:rsidRDefault="00996D76" w:rsidP="005148E7">
      <w:r>
        <w:br w:type="page"/>
      </w:r>
    </w:p>
    <w:p w14:paraId="0BF85507" w14:textId="102700BA" w:rsidR="00302242" w:rsidRPr="00900632" w:rsidRDefault="00302242" w:rsidP="00302242">
      <w:pPr>
        <w:pStyle w:val="Listenabsatz"/>
        <w:numPr>
          <w:ilvl w:val="0"/>
          <w:numId w:val="38"/>
        </w:numPr>
        <w:ind w:left="567"/>
        <w:rPr>
          <w:lang w:val="en-GB"/>
        </w:rPr>
      </w:pPr>
      <w:r w:rsidRPr="00900632">
        <w:rPr>
          <w:rStyle w:val="Fett"/>
          <w:lang w:val="en-GB"/>
        </w:rPr>
        <w:lastRenderedPageBreak/>
        <w:t>Manual Piston Pump</w:t>
      </w:r>
      <w:r w:rsidRPr="00900632">
        <w:rPr>
          <w:lang w:val="en-GB"/>
        </w:rPr>
        <w:t>: A manual piston pump is used to pump water into the closed system.</w:t>
      </w:r>
    </w:p>
    <w:p w14:paraId="50E2A524" w14:textId="141ECD0D" w:rsidR="00302242" w:rsidRPr="00900632" w:rsidRDefault="00302242" w:rsidP="00302242">
      <w:pPr>
        <w:pStyle w:val="Listenabsatz"/>
        <w:numPr>
          <w:ilvl w:val="0"/>
          <w:numId w:val="38"/>
        </w:numPr>
        <w:ind w:left="567"/>
        <w:rPr>
          <w:lang w:val="en-GB"/>
        </w:rPr>
      </w:pPr>
      <w:r w:rsidRPr="00900632">
        <w:rPr>
          <w:rStyle w:val="Fett"/>
          <w:lang w:val="en-GB"/>
        </w:rPr>
        <w:t>Dirt Filter</w:t>
      </w:r>
      <w:r w:rsidRPr="00900632">
        <w:rPr>
          <w:lang w:val="en-GB"/>
        </w:rPr>
        <w:t>: The water first passes through a dirt filter to remove sand, dirt, and other particles. This filtering process is essential to protect sensitive valves downstream.</w:t>
      </w:r>
    </w:p>
    <w:p w14:paraId="21E62761" w14:textId="42568672" w:rsidR="00302242" w:rsidRPr="00900632" w:rsidRDefault="00302242" w:rsidP="00302242">
      <w:pPr>
        <w:pStyle w:val="Listenabsatz"/>
        <w:numPr>
          <w:ilvl w:val="0"/>
          <w:numId w:val="38"/>
        </w:numPr>
        <w:ind w:left="567"/>
        <w:rPr>
          <w:lang w:val="en-GB"/>
        </w:rPr>
      </w:pPr>
      <w:r w:rsidRPr="00900632">
        <w:rPr>
          <w:rStyle w:val="Fett"/>
          <w:lang w:val="en-GB"/>
        </w:rPr>
        <w:t>One-Way Valve</w:t>
      </w:r>
      <w:r w:rsidRPr="00900632">
        <w:rPr>
          <w:lang w:val="en-GB"/>
        </w:rPr>
        <w:t>: A one-way valve is used to maintain the generated pressure within the piping system while pumping</w:t>
      </w:r>
      <w:r w:rsidR="00B819BD">
        <w:rPr>
          <w:lang w:val="en-GB"/>
        </w:rPr>
        <w:t>. This is done</w:t>
      </w:r>
      <w:r w:rsidRPr="00900632">
        <w:rPr>
          <w:lang w:val="en-GB"/>
        </w:rPr>
        <w:t xml:space="preserve"> by restricting upstream flow</w:t>
      </w:r>
      <w:r w:rsidR="00E56E1A">
        <w:rPr>
          <w:lang w:val="en-GB"/>
        </w:rPr>
        <w:t xml:space="preserve"> through a spring </w:t>
      </w:r>
      <w:r w:rsidR="002F06F2">
        <w:rPr>
          <w:lang w:val="en-GB"/>
        </w:rPr>
        <w:t>mechanism</w:t>
      </w:r>
      <w:r w:rsidRPr="00900632">
        <w:rPr>
          <w:lang w:val="en-GB"/>
        </w:rPr>
        <w:t>.</w:t>
      </w:r>
    </w:p>
    <w:p w14:paraId="15816ACA" w14:textId="7E0234CE" w:rsidR="00302242" w:rsidRPr="00900632" w:rsidRDefault="00302242" w:rsidP="00302242">
      <w:pPr>
        <w:pStyle w:val="Listenabsatz"/>
        <w:numPr>
          <w:ilvl w:val="0"/>
          <w:numId w:val="38"/>
        </w:numPr>
        <w:ind w:left="567"/>
        <w:rPr>
          <w:lang w:val="en-GB"/>
        </w:rPr>
      </w:pPr>
      <w:r w:rsidRPr="00900632">
        <w:rPr>
          <w:rStyle w:val="Fett"/>
          <w:lang w:val="en-GB"/>
        </w:rPr>
        <w:t>Pressure Tank</w:t>
      </w:r>
      <w:r w:rsidRPr="00900632">
        <w:rPr>
          <w:lang w:val="en-GB"/>
        </w:rPr>
        <w:t xml:space="preserve">: The filtered water enters a pressure tank, where the work introduced by the manual pump is converted into air pressure. When the water outlet (glass </w:t>
      </w:r>
      <w:proofErr w:type="spellStart"/>
      <w:r w:rsidRPr="00900632">
        <w:rPr>
          <w:lang w:val="en-GB"/>
        </w:rPr>
        <w:t>rinser</w:t>
      </w:r>
      <w:proofErr w:type="spellEnd"/>
      <w:r w:rsidRPr="00900632">
        <w:rPr>
          <w:lang w:val="en-GB"/>
        </w:rPr>
        <w:t xml:space="preserve">/tap) is closed, the amount of air particles inside the pressure tank remains constant. As more water is pumped into the closed system, the air inside the pressure tank is compressed, exerting a certain force on the water. This pressure is utilized to operate the glass </w:t>
      </w:r>
      <w:proofErr w:type="spellStart"/>
      <w:r w:rsidRPr="00900632">
        <w:rPr>
          <w:lang w:val="en-GB"/>
        </w:rPr>
        <w:t>rinser</w:t>
      </w:r>
      <w:proofErr w:type="spellEnd"/>
      <w:r w:rsidRPr="00900632">
        <w:rPr>
          <w:lang w:val="en-GB"/>
        </w:rPr>
        <w:t xml:space="preserve"> and tap, even if they are located at a higher position than the pressure tank.</w:t>
      </w:r>
    </w:p>
    <w:p w14:paraId="20EA83DA" w14:textId="733F97E3" w:rsidR="00302242" w:rsidRPr="00900632" w:rsidRDefault="00302242" w:rsidP="00302242">
      <w:pPr>
        <w:pStyle w:val="Listenabsatz"/>
        <w:numPr>
          <w:ilvl w:val="0"/>
          <w:numId w:val="38"/>
        </w:numPr>
        <w:ind w:left="567"/>
        <w:rPr>
          <w:lang w:val="en-GB"/>
        </w:rPr>
      </w:pPr>
      <w:r w:rsidRPr="00900632">
        <w:rPr>
          <w:rStyle w:val="Fett"/>
          <w:lang w:val="en-GB"/>
        </w:rPr>
        <w:t>Pressure Regulation</w:t>
      </w:r>
      <w:r w:rsidRPr="00900632">
        <w:rPr>
          <w:lang w:val="en-GB"/>
        </w:rPr>
        <w:t xml:space="preserve">: The pre-cleaning setup is designed to work at 2.5 bars of pressure. To ensure worker safety, </w:t>
      </w:r>
      <w:r w:rsidR="003113D3">
        <w:rPr>
          <w:lang w:val="en-GB"/>
        </w:rPr>
        <w:t xml:space="preserve">a barometer to read off current pressure levels, and </w:t>
      </w:r>
      <w:r w:rsidRPr="00900632">
        <w:rPr>
          <w:lang w:val="en-GB"/>
        </w:rPr>
        <w:t>a pressure-limiting safety valve is included. The spring-loaded mechanism of the safety valve automatically opens if the water pressure inside the pipes exceeds 2.5 bars.</w:t>
      </w:r>
    </w:p>
    <w:p w14:paraId="58C812A3" w14:textId="060C25FB" w:rsidR="005148E7" w:rsidRDefault="00302242" w:rsidP="005148E7">
      <w:pPr>
        <w:pStyle w:val="Listenabsatz"/>
        <w:numPr>
          <w:ilvl w:val="0"/>
          <w:numId w:val="38"/>
        </w:numPr>
        <w:ind w:left="567"/>
        <w:rPr>
          <w:lang w:val="en-GB"/>
        </w:rPr>
      </w:pPr>
      <w:r w:rsidRPr="00900632">
        <w:rPr>
          <w:rStyle w:val="Fett"/>
          <w:lang w:val="en-GB"/>
        </w:rPr>
        <w:t>Water access</w:t>
      </w:r>
      <w:r w:rsidRPr="00900632">
        <w:rPr>
          <w:lang w:val="en-GB"/>
        </w:rPr>
        <w:t xml:space="preserve">: The water pressure can be accessed through the tap or the glass </w:t>
      </w:r>
      <w:proofErr w:type="spellStart"/>
      <w:r w:rsidRPr="00900632">
        <w:rPr>
          <w:lang w:val="en-GB"/>
        </w:rPr>
        <w:t>rinser</w:t>
      </w:r>
      <w:proofErr w:type="spellEnd"/>
      <w:r w:rsidR="003113D3">
        <w:rPr>
          <w:lang w:val="en-GB"/>
        </w:rPr>
        <w:t>.</w:t>
      </w:r>
    </w:p>
    <w:p w14:paraId="671F20D2" w14:textId="4E198C16" w:rsidR="005148E7" w:rsidRPr="005148E7" w:rsidRDefault="005148E7" w:rsidP="005148E7">
      <w:pPr>
        <w:pStyle w:val="Listenabsatz"/>
        <w:ind w:left="567" w:firstLine="0"/>
        <w:rPr>
          <w:lang w:val="en-GB"/>
        </w:rPr>
      </w:pPr>
    </w:p>
    <w:p w14:paraId="1F49F200" w14:textId="6C2D6B04" w:rsidR="00F43DF4" w:rsidRPr="005148E7" w:rsidRDefault="00F43DF4" w:rsidP="00C27887">
      <w:pPr>
        <w:ind w:firstLine="207"/>
        <w:rPr>
          <w:b/>
          <w:bCs/>
          <w:sz w:val="24"/>
          <w:szCs w:val="24"/>
          <w:lang w:val="en-GB"/>
        </w:rPr>
      </w:pPr>
      <w:r w:rsidRPr="005148E7">
        <w:rPr>
          <w:b/>
          <w:bCs/>
          <w:sz w:val="24"/>
          <w:szCs w:val="24"/>
          <w:lang w:val="en-GB"/>
        </w:rPr>
        <w:t>Stacking Module</w:t>
      </w:r>
    </w:p>
    <w:p w14:paraId="3D0F4DB5" w14:textId="2AD23896" w:rsidR="00DD328E" w:rsidRDefault="00DD328E" w:rsidP="00A10EC8">
      <w:pPr>
        <w:tabs>
          <w:tab w:val="num" w:pos="720"/>
        </w:tabs>
      </w:pPr>
      <w:r>
        <w:rPr>
          <w:lang w:val="en-GB"/>
        </w:rPr>
        <w:t>T</w:t>
      </w:r>
      <w:r w:rsidRPr="00DD328E">
        <w:rPr>
          <w:lang w:val="en-GB"/>
        </w:rPr>
        <w:t>he bottles are cut using two blades arranged in a cross-like manner. This</w:t>
      </w:r>
      <w:r>
        <w:rPr>
          <w:lang w:val="en-GB"/>
        </w:rPr>
        <w:t xml:space="preserve"> </w:t>
      </w:r>
      <w:r w:rsidRPr="00DD328E">
        <w:rPr>
          <w:lang w:val="en-GB"/>
        </w:rPr>
        <w:t xml:space="preserve">cutting method allows </w:t>
      </w:r>
      <w:r w:rsidR="002F06F2">
        <w:rPr>
          <w:lang w:val="en-GB"/>
        </w:rPr>
        <w:t>to</w:t>
      </w:r>
      <w:r w:rsidRPr="00DD328E">
        <w:rPr>
          <w:lang w:val="en-GB"/>
        </w:rPr>
        <w:t xml:space="preserve"> bend</w:t>
      </w:r>
      <w:r w:rsidR="00481FD4">
        <w:rPr>
          <w:lang w:val="en-GB"/>
        </w:rPr>
        <w:t xml:space="preserve"> the walls</w:t>
      </w:r>
      <w:r w:rsidRPr="00DD328E">
        <w:rPr>
          <w:lang w:val="en-GB"/>
        </w:rPr>
        <w:t xml:space="preserve"> of the bottle outward while leaving the bottle opening</w:t>
      </w:r>
      <w:r>
        <w:rPr>
          <w:lang w:val="en-GB"/>
        </w:rPr>
        <w:t xml:space="preserve"> intact. The bottles are then stacked </w:t>
      </w:r>
      <w:r w:rsidR="00481FD4">
        <w:rPr>
          <w:lang w:val="en-GB"/>
        </w:rPr>
        <w:t>on</w:t>
      </w:r>
      <w:r w:rsidR="00695537">
        <w:rPr>
          <w:lang w:val="en-GB"/>
        </w:rPr>
        <w:t xml:space="preserve"> </w:t>
      </w:r>
      <w:r w:rsidR="00481FD4">
        <w:rPr>
          <w:lang w:val="en-GB"/>
        </w:rPr>
        <w:t>top of each other</w:t>
      </w:r>
      <w:r>
        <w:rPr>
          <w:lang w:val="en-GB"/>
        </w:rPr>
        <w:t xml:space="preserve"> onto a pole. As depicted in </w:t>
      </w:r>
      <w:r w:rsidRPr="005148E7">
        <w:rPr>
          <w:lang w:val="en-GB"/>
        </w:rPr>
        <w:t>Figure</w:t>
      </w:r>
      <w:r w:rsidR="005148E7">
        <w:rPr>
          <w:lang w:val="en-GB"/>
        </w:rPr>
        <w:t xml:space="preserve"> </w:t>
      </w:r>
      <w:r w:rsidR="00695537">
        <w:rPr>
          <w:lang w:val="en-GB"/>
        </w:rPr>
        <w:t>6</w:t>
      </w:r>
      <w:r>
        <w:rPr>
          <w:lang w:val="en-GB"/>
        </w:rPr>
        <w:t>, t</w:t>
      </w:r>
      <w:r w:rsidRPr="00DD328E">
        <w:t xml:space="preserve">he cutting tool </w:t>
      </w:r>
      <w:r w:rsidR="00695537">
        <w:t>consists of</w:t>
      </w:r>
      <w:r w:rsidRPr="00DD328E">
        <w:t xml:space="preserve"> an outer tube, an inner tube, a cutting interface, and a bottle adapter. The outer and inner tubes are connected via joints, allowing manual operation through a handle.</w:t>
      </w:r>
      <w:r w:rsidR="00A10EC8">
        <w:t xml:space="preserve"> M</w:t>
      </w:r>
      <w:r w:rsidR="00A10EC8" w:rsidRPr="00DD328E">
        <w:t xml:space="preserve">anually </w:t>
      </w:r>
      <w:r w:rsidR="00A10EC8">
        <w:t>p</w:t>
      </w:r>
      <w:r w:rsidRPr="00DD328E">
        <w:t xml:space="preserve">ulling on the lever </w:t>
      </w:r>
      <w:r w:rsidR="00A10EC8">
        <w:t>causes the</w:t>
      </w:r>
      <w:r w:rsidRPr="00DD328E">
        <w:t xml:space="preserve"> force</w:t>
      </w:r>
      <w:r w:rsidR="00A10EC8">
        <w:t xml:space="preserve"> to be </w:t>
      </w:r>
      <w:r w:rsidRPr="00DD328E">
        <w:t xml:space="preserve">transmitted through the joints, </w:t>
      </w:r>
      <w:r w:rsidR="00A10EC8">
        <w:t xml:space="preserve">leading to linear movement of the inner tube. </w:t>
      </w:r>
      <w:r w:rsidRPr="00DD328E">
        <w:t xml:space="preserve">The inner tube </w:t>
      </w:r>
      <w:r w:rsidR="00695537">
        <w:t>acts as a</w:t>
      </w:r>
      <w:r w:rsidRPr="00DD328E">
        <w:t xml:space="preserve"> sled for the cutting interface, </w:t>
      </w:r>
      <w:r w:rsidR="00A10EC8">
        <w:t xml:space="preserve">moving linearly </w:t>
      </w:r>
      <w:r w:rsidRPr="00DD328E">
        <w:t>within the outer tube</w:t>
      </w:r>
      <w:r w:rsidR="00A10EC8">
        <w:t xml:space="preserve">. </w:t>
      </w:r>
      <w:r w:rsidRPr="00DD328E">
        <w:t xml:space="preserve">The cutting interface itself </w:t>
      </w:r>
      <w:r w:rsidR="00A10EC8">
        <w:t xml:space="preserve">consists of </w:t>
      </w:r>
      <w:r w:rsidRPr="00DD328E">
        <w:t>a plate with vertically aligned blades, angled to enhance cutting efficiency.</w:t>
      </w:r>
    </w:p>
    <w:p w14:paraId="1A82A11B" w14:textId="44766B36" w:rsidR="00A10EC8" w:rsidRPr="005148E7" w:rsidRDefault="00A10EC8" w:rsidP="00A10EC8">
      <w:pPr>
        <w:tabs>
          <w:tab w:val="num" w:pos="720"/>
        </w:tabs>
        <w:rPr>
          <w:u w:val="single"/>
          <w:lang w:val="de-CH"/>
        </w:rPr>
      </w:pPr>
      <w:r w:rsidRPr="005148E7">
        <w:rPr>
          <w:u w:val="single"/>
          <w:lang w:val="de-CH"/>
        </w:rPr>
        <w:t xml:space="preserve">Construction </w:t>
      </w:r>
      <w:proofErr w:type="spellStart"/>
      <w:r w:rsidRPr="005148E7">
        <w:rPr>
          <w:u w:val="single"/>
          <w:lang w:val="de-CH"/>
        </w:rPr>
        <w:t>Steps</w:t>
      </w:r>
      <w:proofErr w:type="spellEnd"/>
      <w:r w:rsidRPr="005148E7">
        <w:rPr>
          <w:u w:val="single"/>
          <w:lang w:val="de-CH"/>
        </w:rPr>
        <w:t>:</w:t>
      </w:r>
    </w:p>
    <w:p w14:paraId="206B3D09" w14:textId="2CAF6A4E" w:rsidR="00A10EC8" w:rsidRPr="00A10EC8" w:rsidRDefault="00A10EC8" w:rsidP="00A10EC8">
      <w:pPr>
        <w:numPr>
          <w:ilvl w:val="0"/>
          <w:numId w:val="40"/>
        </w:numPr>
      </w:pPr>
      <w:r w:rsidRPr="00A10EC8">
        <w:rPr>
          <w:b/>
          <w:bCs/>
        </w:rPr>
        <w:t>Prepar</w:t>
      </w:r>
      <w:r>
        <w:rPr>
          <w:b/>
          <w:bCs/>
        </w:rPr>
        <w:t>e the</w:t>
      </w:r>
      <w:r w:rsidRPr="00A10EC8">
        <w:rPr>
          <w:b/>
          <w:bCs/>
        </w:rPr>
        <w:t xml:space="preserve"> Tubes:</w:t>
      </w:r>
      <w:r>
        <w:t xml:space="preserve"> </w:t>
      </w:r>
      <w:r w:rsidRPr="00A10EC8">
        <w:t xml:space="preserve">Begin by fixing the </w:t>
      </w:r>
      <w:r>
        <w:t>dimensions</w:t>
      </w:r>
      <w:r w:rsidRPr="00A10EC8">
        <w:t xml:space="preserve"> of the outer and inner tubes, ensuring they align correctly for smooth operation.</w:t>
      </w:r>
      <w:r>
        <w:t xml:space="preserve"> The tubes can be cut out of a single piece of metal tubing and/or angle bars. </w:t>
      </w:r>
      <w:r w:rsidR="001432D9">
        <w:t>Attach the top hinge</w:t>
      </w:r>
      <w:r w:rsidR="00FD2CF0">
        <w:t xml:space="preserve"> as well as the adapter bracings to opposite ends of the outer tube.</w:t>
      </w:r>
    </w:p>
    <w:p w14:paraId="4D114CE6" w14:textId="7511E31A" w:rsidR="00A10EC8" w:rsidRDefault="00A10EC8" w:rsidP="00A10EC8">
      <w:pPr>
        <w:numPr>
          <w:ilvl w:val="0"/>
          <w:numId w:val="40"/>
        </w:numPr>
      </w:pPr>
      <w:r w:rsidRPr="00A10EC8">
        <w:rPr>
          <w:b/>
          <w:bCs/>
        </w:rPr>
        <w:lastRenderedPageBreak/>
        <w:t>Assemble the Cutting Interface:</w:t>
      </w:r>
      <w:r w:rsidRPr="00A10EC8">
        <w:t xml:space="preserve"> Attach the vertically aligned blades to the </w:t>
      </w:r>
      <w:r w:rsidR="009350AC">
        <w:t>horizontal</w:t>
      </w:r>
      <w:r w:rsidRPr="00A10EC8">
        <w:t xml:space="preserve"> plate. </w:t>
      </w:r>
      <w:r w:rsidR="009350AC">
        <w:t xml:space="preserve">Further weld the bottom hinge to the top side of the plate. </w:t>
      </w:r>
      <w:r w:rsidRPr="00A10EC8">
        <w:t>This assembly</w:t>
      </w:r>
      <w:r w:rsidR="001432D9">
        <w:t xml:space="preserve"> is</w:t>
      </w:r>
      <w:r w:rsidRPr="00A10EC8">
        <w:t xml:space="preserve"> then </w:t>
      </w:r>
      <w:r w:rsidR="001432D9">
        <w:t>welded to the end of</w:t>
      </w:r>
      <w:r w:rsidRPr="00A10EC8">
        <w:t xml:space="preserve"> the inner tube.</w:t>
      </w:r>
    </w:p>
    <w:p w14:paraId="630F9D5B" w14:textId="4A425168" w:rsidR="009350AC" w:rsidRPr="00A10EC8" w:rsidRDefault="003602EC" w:rsidP="009350AC">
      <w:pPr>
        <w:numPr>
          <w:ilvl w:val="0"/>
          <w:numId w:val="40"/>
        </w:numPr>
      </w:pPr>
      <w:r w:rsidRPr="00900632">
        <w:rPr>
          <w:noProof/>
          <w:lang w:val="en-GB"/>
        </w:rPr>
        <mc:AlternateContent>
          <mc:Choice Requires="wpg">
            <w:drawing>
              <wp:anchor distT="0" distB="0" distL="114300" distR="114300" simplePos="0" relativeHeight="251655175" behindDoc="0" locked="0" layoutInCell="1" allowOverlap="1" wp14:anchorId="547E2696" wp14:editId="01A5F215">
                <wp:simplePos x="0" y="0"/>
                <wp:positionH relativeFrom="margin">
                  <wp:posOffset>227787</wp:posOffset>
                </wp:positionH>
                <wp:positionV relativeFrom="paragraph">
                  <wp:posOffset>1053583</wp:posOffset>
                </wp:positionV>
                <wp:extent cx="5454015" cy="7009130"/>
                <wp:effectExtent l="0" t="0" r="0" b="1270"/>
                <wp:wrapTopAndBottom/>
                <wp:docPr id="1820235046" name="Group 1820235046"/>
                <wp:cNvGraphicFramePr/>
                <a:graphic xmlns:a="http://schemas.openxmlformats.org/drawingml/2006/main">
                  <a:graphicData uri="http://schemas.microsoft.com/office/word/2010/wordprocessingGroup">
                    <wpg:wgp>
                      <wpg:cNvGrpSpPr/>
                      <wpg:grpSpPr>
                        <a:xfrm>
                          <a:off x="0" y="0"/>
                          <a:ext cx="5454015" cy="7009130"/>
                          <a:chOff x="0" y="0"/>
                          <a:chExt cx="6172408" cy="7931785"/>
                        </a:xfrm>
                      </wpg:grpSpPr>
                      <wpg:grpSp>
                        <wpg:cNvPr id="269765864" name="Gruppieren 6"/>
                        <wpg:cNvGrpSpPr/>
                        <wpg:grpSpPr>
                          <a:xfrm>
                            <a:off x="0" y="0"/>
                            <a:ext cx="6172408" cy="7931785"/>
                            <a:chOff x="60385" y="-577969"/>
                            <a:chExt cx="6173062" cy="7931985"/>
                          </a:xfrm>
                        </wpg:grpSpPr>
                        <wpg:grpSp>
                          <wpg:cNvPr id="275506722" name="Group 275506722"/>
                          <wpg:cNvGrpSpPr/>
                          <wpg:grpSpPr>
                            <a:xfrm>
                              <a:off x="60385" y="-577969"/>
                              <a:ext cx="6173062" cy="7931985"/>
                              <a:chOff x="60385" y="-577969"/>
                              <a:chExt cx="6173062" cy="7931985"/>
                            </a:xfrm>
                          </wpg:grpSpPr>
                          <wpg:grpSp>
                            <wpg:cNvPr id="1126578771" name="Gruppieren 13"/>
                            <wpg:cNvGrpSpPr/>
                            <wpg:grpSpPr>
                              <a:xfrm>
                                <a:off x="60385" y="-577969"/>
                                <a:ext cx="6173062" cy="7391174"/>
                                <a:chOff x="60385" y="-577969"/>
                                <a:chExt cx="6173062" cy="7391174"/>
                              </a:xfrm>
                            </wpg:grpSpPr>
                            <pic:pic xmlns:pic="http://schemas.openxmlformats.org/drawingml/2006/picture">
                              <pic:nvPicPr>
                                <pic:cNvPr id="88623937" name="Grafik 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97094" y="-577969"/>
                                  <a:ext cx="2690495" cy="4544695"/>
                                </a:xfrm>
                                <a:prstGeom prst="rect">
                                  <a:avLst/>
                                </a:prstGeom>
                              </pic:spPr>
                            </pic:pic>
                            <pic:pic xmlns:pic="http://schemas.openxmlformats.org/drawingml/2006/picture">
                              <pic:nvPicPr>
                                <pic:cNvPr id="1176713822" name="Grafik 2" descr="Ein Bild, das Screenshot, Design enthält.&#10;&#10;Automatisch generierte Beschreibu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215927" y="3956758"/>
                                  <a:ext cx="3017520" cy="2767330"/>
                                </a:xfrm>
                                <a:prstGeom prst="rect">
                                  <a:avLst/>
                                </a:prstGeom>
                              </pic:spPr>
                            </pic:pic>
                            <pic:pic xmlns:pic="http://schemas.openxmlformats.org/drawingml/2006/picture">
                              <pic:nvPicPr>
                                <pic:cNvPr id="52506320" name="Grafik 3" descr="Ein Bild, das Entwurf, Design, Origami enthält.&#10;&#10;Automatisch generierte Beschreibu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60385" y="3685195"/>
                                  <a:ext cx="3289300" cy="3128010"/>
                                </a:xfrm>
                                <a:prstGeom prst="rect">
                                  <a:avLst/>
                                </a:prstGeom>
                              </pic:spPr>
                            </pic:pic>
                            <pic:pic xmlns:pic="http://schemas.openxmlformats.org/drawingml/2006/picture">
                              <pic:nvPicPr>
                                <pic:cNvPr id="2081069896" name="Grafik 1" descr="Ein Bild, das Werkzeug, Schraubenschlüssel, Design, Rahmen enthält.&#10;&#10;Automatisch generierte Beschreibu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958300" y="627658"/>
                                  <a:ext cx="3042920" cy="2714625"/>
                                </a:xfrm>
                                <a:prstGeom prst="rect">
                                  <a:avLst/>
                                </a:prstGeom>
                              </pic:spPr>
                            </pic:pic>
                          </wpg:grpSp>
                          <wps:wsp>
                            <wps:cNvPr id="2029390346" name="Textfeld 1"/>
                            <wps:cNvSpPr txBox="1"/>
                            <wps:spPr>
                              <a:xfrm>
                                <a:off x="821247" y="6832668"/>
                                <a:ext cx="4799279" cy="521348"/>
                              </a:xfrm>
                              <a:prstGeom prst="rect">
                                <a:avLst/>
                              </a:prstGeom>
                              <a:solidFill>
                                <a:prstClr val="white"/>
                              </a:solidFill>
                              <a:ln>
                                <a:noFill/>
                              </a:ln>
                            </wps:spPr>
                            <wps:txbx>
                              <w:txbxContent>
                                <w:p w14:paraId="5EA3EEC5" w14:textId="798DC7A2" w:rsidR="00CE1EE1" w:rsidRPr="00B42FF0" w:rsidRDefault="00CE1EE1" w:rsidP="00A304BF">
                                  <w:pPr>
                                    <w:pStyle w:val="Beschriftung"/>
                                    <w:ind w:firstLine="0"/>
                                  </w:pPr>
                                  <w:bookmarkStart w:id="13" w:name="_Ref155530548"/>
                                  <w:r>
                                    <w:t xml:space="preserve">Figure </w:t>
                                  </w:r>
                                  <w:bookmarkEnd w:id="13"/>
                                  <w:r w:rsidR="00A304BF">
                                    <w:t>6</w:t>
                                  </w:r>
                                  <w:r>
                                    <w:t xml:space="preserve">: </w:t>
                                  </w:r>
                                  <w:r w:rsidR="00F75228">
                                    <w:t xml:space="preserve">3D- representation of the cutting module: a) Complete Assembly, b) </w:t>
                                  </w:r>
                                  <w:r w:rsidR="00CD0997">
                                    <w:t>Explosion view of the h</w:t>
                                  </w:r>
                                  <w:r w:rsidR="00F75228">
                                    <w:t xml:space="preserve">andle and </w:t>
                                  </w:r>
                                  <w:r w:rsidR="00CD0997">
                                    <w:t>joints</w:t>
                                  </w:r>
                                  <w:r w:rsidR="00F75228">
                                    <w:t>, c)</w:t>
                                  </w:r>
                                  <w:r w:rsidR="00624FF5">
                                    <w:t xml:space="preserve"> </w:t>
                                  </w:r>
                                  <w:r w:rsidR="00CD0997">
                                    <w:t>Explosion view of the</w:t>
                                  </w:r>
                                  <w:r w:rsidR="00F75228">
                                    <w:t xml:space="preserve"> inner tube with blades attached</w:t>
                                  </w:r>
                                  <w:r w:rsidR="00CD0997">
                                    <w:t>, d) Explosion view of the outer tube with the bottle</w:t>
                                  </w:r>
                                  <w:r w:rsidR="00624FF5">
                                    <w:t xml:space="preserve"> adapter attached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42676364" name="Textfeld 2"/>
                          <wps:cNvSpPr txBox="1">
                            <a:spLocks noChangeArrowheads="1"/>
                          </wps:cNvSpPr>
                          <wps:spPr bwMode="auto">
                            <a:xfrm>
                              <a:off x="2199736" y="1587260"/>
                              <a:ext cx="518795" cy="445820"/>
                            </a:xfrm>
                            <a:prstGeom prst="rect">
                              <a:avLst/>
                            </a:prstGeom>
                            <a:solidFill>
                              <a:srgbClr val="FFFFFF"/>
                            </a:solidFill>
                            <a:ln w="9525">
                              <a:solidFill>
                                <a:srgbClr val="000000"/>
                              </a:solidFill>
                              <a:miter lim="800000"/>
                              <a:headEnd/>
                              <a:tailEnd/>
                            </a:ln>
                          </wps:spPr>
                          <wps:txbx>
                            <w:txbxContent>
                              <w:p w14:paraId="1B56D770" w14:textId="79CF24F7" w:rsidR="0048473C" w:rsidRPr="002030A2" w:rsidRDefault="0048473C" w:rsidP="0048473C">
                                <w:pPr>
                                  <w:spacing w:line="240" w:lineRule="auto"/>
                                  <w:ind w:firstLine="0"/>
                                  <w:jc w:val="center"/>
                                  <w:rPr>
                                    <w:sz w:val="18"/>
                                    <w:szCs w:val="18"/>
                                    <w:lang w:val="de-DE"/>
                                  </w:rPr>
                                </w:pPr>
                                <w:r>
                                  <w:rPr>
                                    <w:sz w:val="18"/>
                                    <w:szCs w:val="18"/>
                                    <w:lang w:val="de-DE"/>
                                  </w:rPr>
                                  <w:t>Outer Tube</w:t>
                                </w:r>
                              </w:p>
                            </w:txbxContent>
                          </wps:txbx>
                          <wps:bodyPr rot="0" vert="horz" wrap="square" lIns="91440" tIns="45720" rIns="91440" bIns="45720" anchor="t" anchorCtr="0">
                            <a:noAutofit/>
                          </wps:bodyPr>
                        </wps:wsp>
                        <wps:wsp>
                          <wps:cNvPr id="1850653585" name="Textfeld 2"/>
                          <wps:cNvSpPr txBox="1">
                            <a:spLocks noChangeArrowheads="1"/>
                          </wps:cNvSpPr>
                          <wps:spPr bwMode="auto">
                            <a:xfrm>
                              <a:off x="2173857" y="362310"/>
                              <a:ext cx="518795" cy="419393"/>
                            </a:xfrm>
                            <a:prstGeom prst="rect">
                              <a:avLst/>
                            </a:prstGeom>
                            <a:solidFill>
                              <a:srgbClr val="FFFFFF"/>
                            </a:solidFill>
                            <a:ln w="9525">
                              <a:solidFill>
                                <a:srgbClr val="000000"/>
                              </a:solidFill>
                              <a:miter lim="800000"/>
                              <a:headEnd/>
                              <a:tailEnd/>
                            </a:ln>
                          </wps:spPr>
                          <wps:txbx>
                            <w:txbxContent>
                              <w:p w14:paraId="3D35129E" w14:textId="53911F61" w:rsidR="0048473C" w:rsidRPr="002030A2" w:rsidRDefault="0048473C" w:rsidP="0048473C">
                                <w:pPr>
                                  <w:spacing w:line="240" w:lineRule="auto"/>
                                  <w:ind w:firstLine="0"/>
                                  <w:jc w:val="center"/>
                                  <w:rPr>
                                    <w:sz w:val="18"/>
                                    <w:szCs w:val="18"/>
                                    <w:lang w:val="de-DE"/>
                                  </w:rPr>
                                </w:pPr>
                                <w:proofErr w:type="spellStart"/>
                                <w:r>
                                  <w:rPr>
                                    <w:sz w:val="18"/>
                                    <w:szCs w:val="18"/>
                                    <w:lang w:val="de-DE"/>
                                  </w:rPr>
                                  <w:t>Inner</w:t>
                                </w:r>
                                <w:proofErr w:type="spellEnd"/>
                                <w:r>
                                  <w:rPr>
                                    <w:sz w:val="18"/>
                                    <w:szCs w:val="18"/>
                                    <w:lang w:val="de-DE"/>
                                  </w:rPr>
                                  <w:t xml:space="preserve"> Tube </w:t>
                                </w:r>
                                <w:proofErr w:type="spellStart"/>
                                <w:r>
                                  <w:rPr>
                                    <w:sz w:val="18"/>
                                    <w:szCs w:val="18"/>
                                    <w:lang w:val="de-DE"/>
                                  </w:rPr>
                                  <w:t>Tube</w:t>
                                </w:r>
                                <w:proofErr w:type="spellEnd"/>
                              </w:p>
                            </w:txbxContent>
                          </wps:txbx>
                          <wps:bodyPr rot="0" vert="horz" wrap="square" lIns="91440" tIns="45720" rIns="91440" bIns="45720" anchor="t" anchorCtr="0">
                            <a:noAutofit/>
                          </wps:bodyPr>
                        </wps:wsp>
                        <wps:wsp>
                          <wps:cNvPr id="160835680" name="Textfeld 2"/>
                          <wps:cNvSpPr txBox="1">
                            <a:spLocks noChangeArrowheads="1"/>
                          </wps:cNvSpPr>
                          <wps:spPr bwMode="auto">
                            <a:xfrm>
                              <a:off x="517691" y="2838091"/>
                              <a:ext cx="713237" cy="482466"/>
                            </a:xfrm>
                            <a:prstGeom prst="rect">
                              <a:avLst/>
                            </a:prstGeom>
                            <a:solidFill>
                              <a:srgbClr val="FFFFFF"/>
                            </a:solidFill>
                            <a:ln w="9525">
                              <a:solidFill>
                                <a:srgbClr val="000000"/>
                              </a:solidFill>
                              <a:miter lim="800000"/>
                              <a:headEnd/>
                              <a:tailEnd/>
                            </a:ln>
                          </wps:spPr>
                          <wps:txbx>
                            <w:txbxContent>
                              <w:p w14:paraId="1E6991F4" w14:textId="7358AFA5" w:rsidR="0048473C" w:rsidRPr="002030A2" w:rsidRDefault="0048473C" w:rsidP="0048473C">
                                <w:pPr>
                                  <w:spacing w:line="240" w:lineRule="auto"/>
                                  <w:ind w:firstLine="0"/>
                                  <w:jc w:val="center"/>
                                  <w:rPr>
                                    <w:sz w:val="18"/>
                                    <w:szCs w:val="18"/>
                                    <w:lang w:val="de-DE"/>
                                  </w:rPr>
                                </w:pPr>
                                <w:r>
                                  <w:rPr>
                                    <w:sz w:val="18"/>
                                    <w:szCs w:val="18"/>
                                    <w:lang w:val="de-DE"/>
                                  </w:rPr>
                                  <w:t>Bottle Adapter</w:t>
                                </w:r>
                              </w:p>
                            </w:txbxContent>
                          </wps:txbx>
                          <wps:bodyPr rot="0" vert="horz" wrap="square" lIns="91440" tIns="45720" rIns="91440" bIns="45720" anchor="t" anchorCtr="0">
                            <a:noAutofit/>
                          </wps:bodyPr>
                        </wps:wsp>
                        <wps:wsp>
                          <wps:cNvPr id="1385812489" name="Textfeld 2"/>
                          <wps:cNvSpPr txBox="1">
                            <a:spLocks noChangeArrowheads="1"/>
                          </wps:cNvSpPr>
                          <wps:spPr bwMode="auto">
                            <a:xfrm>
                              <a:off x="481587" y="1026544"/>
                              <a:ext cx="747580" cy="453043"/>
                            </a:xfrm>
                            <a:prstGeom prst="rect">
                              <a:avLst/>
                            </a:prstGeom>
                            <a:solidFill>
                              <a:srgbClr val="FFFFFF"/>
                            </a:solidFill>
                            <a:ln w="9525">
                              <a:solidFill>
                                <a:srgbClr val="000000"/>
                              </a:solidFill>
                              <a:miter lim="800000"/>
                              <a:headEnd/>
                              <a:tailEnd/>
                            </a:ln>
                          </wps:spPr>
                          <wps:txbx>
                            <w:txbxContent>
                              <w:p w14:paraId="380FE55D" w14:textId="2FBFE8DA" w:rsidR="0048473C" w:rsidRPr="002030A2" w:rsidRDefault="0048473C" w:rsidP="0048473C">
                                <w:pPr>
                                  <w:spacing w:line="240" w:lineRule="auto"/>
                                  <w:ind w:firstLine="0"/>
                                  <w:jc w:val="center"/>
                                  <w:rPr>
                                    <w:sz w:val="18"/>
                                    <w:szCs w:val="18"/>
                                    <w:lang w:val="de-DE"/>
                                  </w:rPr>
                                </w:pPr>
                                <w:r>
                                  <w:rPr>
                                    <w:sz w:val="18"/>
                                    <w:szCs w:val="18"/>
                                    <w:lang w:val="de-DE"/>
                                  </w:rPr>
                                  <w:t>Cutting Interface</w:t>
                                </w:r>
                              </w:p>
                            </w:txbxContent>
                          </wps:txbx>
                          <wps:bodyPr rot="0" vert="horz" wrap="square" lIns="91440" tIns="45720" rIns="91440" bIns="45720" anchor="t" anchorCtr="0">
                            <a:noAutofit/>
                          </wps:bodyPr>
                        </wps:wsp>
                        <wps:wsp>
                          <wps:cNvPr id="2078701868" name="Gerade Verbindung mit Pfeil 4"/>
                          <wps:cNvCnPr/>
                          <wps:spPr>
                            <a:xfrm flipH="1" flipV="1">
                              <a:off x="1556349" y="550654"/>
                              <a:ext cx="54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906274" name="Gerade Verbindung mit Pfeil 4"/>
                          <wps:cNvCnPr/>
                          <wps:spPr>
                            <a:xfrm flipH="1" flipV="1">
                              <a:off x="1823768" y="1741099"/>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482870" name="Gerade Verbindung mit Pfeil 4"/>
                          <wps:cNvCnPr/>
                          <wps:spPr>
                            <a:xfrm flipV="1">
                              <a:off x="1319842" y="1189009"/>
                              <a:ext cx="2876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415122" name="Gerade Verbindung mit Pfeil 4"/>
                          <wps:cNvCnPr/>
                          <wps:spPr>
                            <a:xfrm flipV="1">
                              <a:off x="1345721" y="3000556"/>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703784" name="Textfeld 2"/>
                          <wps:cNvSpPr txBox="1">
                            <a:spLocks noChangeArrowheads="1"/>
                          </wps:cNvSpPr>
                          <wps:spPr bwMode="auto">
                            <a:xfrm>
                              <a:off x="770411" y="4287320"/>
                              <a:ext cx="628278" cy="416974"/>
                            </a:xfrm>
                            <a:prstGeom prst="rect">
                              <a:avLst/>
                            </a:prstGeom>
                            <a:solidFill>
                              <a:srgbClr val="FFFFFF"/>
                            </a:solidFill>
                            <a:ln w="9525">
                              <a:solidFill>
                                <a:srgbClr val="000000"/>
                              </a:solidFill>
                              <a:miter lim="800000"/>
                              <a:headEnd/>
                              <a:tailEnd/>
                            </a:ln>
                          </wps:spPr>
                          <wps:txbx>
                            <w:txbxContent>
                              <w:p w14:paraId="6827B023" w14:textId="77777777" w:rsidR="009266DA" w:rsidRPr="002030A2" w:rsidRDefault="009266DA" w:rsidP="009266DA">
                                <w:pPr>
                                  <w:spacing w:line="240" w:lineRule="auto"/>
                                  <w:ind w:firstLine="0"/>
                                  <w:jc w:val="center"/>
                                  <w:rPr>
                                    <w:sz w:val="18"/>
                                    <w:szCs w:val="18"/>
                                    <w:lang w:val="de-DE"/>
                                  </w:rPr>
                                </w:pPr>
                                <w:proofErr w:type="spellStart"/>
                                <w:r>
                                  <w:rPr>
                                    <w:sz w:val="18"/>
                                    <w:szCs w:val="18"/>
                                    <w:lang w:val="de-DE"/>
                                  </w:rPr>
                                  <w:t>Inner</w:t>
                                </w:r>
                                <w:proofErr w:type="spellEnd"/>
                                <w:r>
                                  <w:rPr>
                                    <w:sz w:val="18"/>
                                    <w:szCs w:val="18"/>
                                    <w:lang w:val="de-DE"/>
                                  </w:rPr>
                                  <w:t xml:space="preserve"> Tube </w:t>
                                </w:r>
                                <w:proofErr w:type="spellStart"/>
                                <w:r>
                                  <w:rPr>
                                    <w:sz w:val="18"/>
                                    <w:szCs w:val="18"/>
                                    <w:lang w:val="de-DE"/>
                                  </w:rPr>
                                  <w:t>Tube</w:t>
                                </w:r>
                                <w:proofErr w:type="spellEnd"/>
                              </w:p>
                            </w:txbxContent>
                          </wps:txbx>
                          <wps:bodyPr rot="0" vert="horz" wrap="square" lIns="91440" tIns="45720" rIns="91440" bIns="45720" anchor="t" anchorCtr="0">
                            <a:noAutofit/>
                          </wps:bodyPr>
                        </wps:wsp>
                        <wps:wsp>
                          <wps:cNvPr id="77037892" name="Gerade Verbindung mit Pfeil 4"/>
                          <wps:cNvCnPr/>
                          <wps:spPr>
                            <a:xfrm flipV="1">
                              <a:off x="1500996" y="4467036"/>
                              <a:ext cx="46799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1582525" name="Textfeld 2"/>
                          <wps:cNvSpPr txBox="1">
                            <a:spLocks noChangeArrowheads="1"/>
                          </wps:cNvSpPr>
                          <wps:spPr bwMode="auto">
                            <a:xfrm>
                              <a:off x="4753777" y="6003977"/>
                              <a:ext cx="635083" cy="481124"/>
                            </a:xfrm>
                            <a:prstGeom prst="rect">
                              <a:avLst/>
                            </a:prstGeom>
                            <a:solidFill>
                              <a:srgbClr val="FFFFFF"/>
                            </a:solidFill>
                            <a:ln w="9525">
                              <a:solidFill>
                                <a:srgbClr val="000000"/>
                              </a:solidFill>
                              <a:miter lim="800000"/>
                              <a:headEnd/>
                              <a:tailEnd/>
                            </a:ln>
                          </wps:spPr>
                          <wps:txbx>
                            <w:txbxContent>
                              <w:p w14:paraId="2E4646B6" w14:textId="77777777" w:rsidR="009266DA" w:rsidRPr="002030A2" w:rsidRDefault="009266DA" w:rsidP="009266DA">
                                <w:pPr>
                                  <w:spacing w:line="240" w:lineRule="auto"/>
                                  <w:ind w:firstLine="0"/>
                                  <w:jc w:val="center"/>
                                  <w:rPr>
                                    <w:sz w:val="18"/>
                                    <w:szCs w:val="18"/>
                                    <w:lang w:val="de-DE"/>
                                  </w:rPr>
                                </w:pPr>
                                <w:r>
                                  <w:rPr>
                                    <w:sz w:val="18"/>
                                    <w:szCs w:val="18"/>
                                    <w:lang w:val="de-DE"/>
                                  </w:rPr>
                                  <w:t>Bottle Adapter</w:t>
                                </w:r>
                              </w:p>
                            </w:txbxContent>
                          </wps:txbx>
                          <wps:bodyPr rot="0" vert="horz" wrap="square" lIns="91440" tIns="45720" rIns="91440" bIns="45720" anchor="t" anchorCtr="0">
                            <a:noAutofit/>
                          </wps:bodyPr>
                        </wps:wsp>
                        <wps:wsp>
                          <wps:cNvPr id="900205560" name="Gerade Verbindung mit Pfeil 4"/>
                          <wps:cNvCnPr/>
                          <wps:spPr>
                            <a:xfrm flipH="1" flipV="1">
                              <a:off x="3980371" y="6192322"/>
                              <a:ext cx="72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3483887" name="Textfeld 2"/>
                          <wps:cNvSpPr txBox="1">
                            <a:spLocks noChangeArrowheads="1"/>
                          </wps:cNvSpPr>
                          <wps:spPr bwMode="auto">
                            <a:xfrm>
                              <a:off x="3657599" y="4822160"/>
                              <a:ext cx="518795" cy="459694"/>
                            </a:xfrm>
                            <a:prstGeom prst="rect">
                              <a:avLst/>
                            </a:prstGeom>
                            <a:solidFill>
                              <a:srgbClr val="FFFFFF"/>
                            </a:solidFill>
                            <a:ln w="9525">
                              <a:solidFill>
                                <a:srgbClr val="000000"/>
                              </a:solidFill>
                              <a:miter lim="800000"/>
                              <a:headEnd/>
                              <a:tailEnd/>
                            </a:ln>
                          </wps:spPr>
                          <wps:txbx>
                            <w:txbxContent>
                              <w:p w14:paraId="6A6A6BCB" w14:textId="77777777" w:rsidR="009266DA" w:rsidRPr="002030A2" w:rsidRDefault="009266DA" w:rsidP="009266DA">
                                <w:pPr>
                                  <w:spacing w:line="240" w:lineRule="auto"/>
                                  <w:ind w:firstLine="0"/>
                                  <w:jc w:val="center"/>
                                  <w:rPr>
                                    <w:sz w:val="18"/>
                                    <w:szCs w:val="18"/>
                                    <w:lang w:val="de-DE"/>
                                  </w:rPr>
                                </w:pPr>
                                <w:r>
                                  <w:rPr>
                                    <w:sz w:val="18"/>
                                    <w:szCs w:val="18"/>
                                    <w:lang w:val="de-DE"/>
                                  </w:rPr>
                                  <w:t>Outer Tube</w:t>
                                </w:r>
                              </w:p>
                            </w:txbxContent>
                          </wps:txbx>
                          <wps:bodyPr rot="0" vert="horz" wrap="square" lIns="91440" tIns="45720" rIns="91440" bIns="45720" anchor="t" anchorCtr="0">
                            <a:noAutofit/>
                          </wps:bodyPr>
                        </wps:wsp>
                        <wps:wsp>
                          <wps:cNvPr id="2061889493" name="Gerade Verbindung mit Pfeil 4"/>
                          <wps:cNvCnPr/>
                          <wps:spPr>
                            <a:xfrm flipV="1">
                              <a:off x="4252822" y="4993251"/>
                              <a:ext cx="46799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1204082" name="Textfeld 2"/>
                          <wps:cNvSpPr txBox="1">
                            <a:spLocks noChangeArrowheads="1"/>
                          </wps:cNvSpPr>
                          <wps:spPr bwMode="auto">
                            <a:xfrm>
                              <a:off x="4408228" y="759125"/>
                              <a:ext cx="658441" cy="287292"/>
                            </a:xfrm>
                            <a:prstGeom prst="rect">
                              <a:avLst/>
                            </a:prstGeom>
                            <a:solidFill>
                              <a:srgbClr val="FFFFFF"/>
                            </a:solidFill>
                            <a:ln w="9525">
                              <a:solidFill>
                                <a:srgbClr val="000000"/>
                              </a:solidFill>
                              <a:miter lim="800000"/>
                              <a:headEnd/>
                              <a:tailEnd/>
                            </a:ln>
                          </wps:spPr>
                          <wps:txbx>
                            <w:txbxContent>
                              <w:p w14:paraId="28C4F2DD" w14:textId="072D5DFE" w:rsidR="009266DA" w:rsidRPr="002030A2" w:rsidRDefault="009266DA" w:rsidP="009266DA">
                                <w:pPr>
                                  <w:spacing w:line="240" w:lineRule="auto"/>
                                  <w:ind w:firstLine="0"/>
                                  <w:jc w:val="center"/>
                                  <w:rPr>
                                    <w:sz w:val="18"/>
                                    <w:szCs w:val="18"/>
                                    <w:lang w:val="de-DE"/>
                                  </w:rPr>
                                </w:pPr>
                                <w:r>
                                  <w:rPr>
                                    <w:sz w:val="18"/>
                                    <w:szCs w:val="18"/>
                                    <w:lang w:val="de-DE"/>
                                  </w:rPr>
                                  <w:t>Handle</w:t>
                                </w:r>
                              </w:p>
                            </w:txbxContent>
                          </wps:txbx>
                          <wps:bodyPr rot="0" vert="horz" wrap="square" lIns="91440" tIns="45720" rIns="91440" bIns="45720" anchor="t" anchorCtr="0">
                            <a:noAutofit/>
                          </wps:bodyPr>
                        </wps:wsp>
                        <wps:wsp>
                          <wps:cNvPr id="1699520269" name="Gerade Verbindung mit Pfeil 4"/>
                          <wps:cNvCnPr/>
                          <wps:spPr>
                            <a:xfrm flipH="1" flipV="1">
                              <a:off x="3790720" y="904336"/>
                              <a:ext cx="54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34200970" name="Rechteck 5"/>
                        <wps:cNvSpPr/>
                        <wps:spPr>
                          <a:xfrm>
                            <a:off x="310551" y="17253"/>
                            <a:ext cx="2613600" cy="413194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2229614" name="Rechteck 5"/>
                        <wps:cNvSpPr/>
                        <wps:spPr>
                          <a:xfrm>
                            <a:off x="3079630" y="25880"/>
                            <a:ext cx="2613600" cy="41325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260444" name="Rechteck 5"/>
                        <wps:cNvSpPr/>
                        <wps:spPr>
                          <a:xfrm>
                            <a:off x="310551" y="4252823"/>
                            <a:ext cx="2613241" cy="29324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6483428" name="Rechteck 5"/>
                        <wps:cNvSpPr/>
                        <wps:spPr>
                          <a:xfrm>
                            <a:off x="3079630" y="4261449"/>
                            <a:ext cx="2613600" cy="29324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601849" name="Textfeld 2"/>
                        <wps:cNvSpPr txBox="1">
                          <a:spLocks noChangeArrowheads="1"/>
                        </wps:cNvSpPr>
                        <wps:spPr bwMode="auto">
                          <a:xfrm>
                            <a:off x="1621766" y="6633714"/>
                            <a:ext cx="543465" cy="250166"/>
                          </a:xfrm>
                          <a:prstGeom prst="rect">
                            <a:avLst/>
                          </a:prstGeom>
                          <a:solidFill>
                            <a:srgbClr val="FFFFFF"/>
                          </a:solidFill>
                          <a:ln w="9525">
                            <a:solidFill>
                              <a:srgbClr val="000000"/>
                            </a:solidFill>
                            <a:miter lim="800000"/>
                            <a:headEnd/>
                            <a:tailEnd/>
                          </a:ln>
                        </wps:spPr>
                        <wps:txbx>
                          <w:txbxContent>
                            <w:p w14:paraId="17E2D82B" w14:textId="00CD1585" w:rsidR="00051F8C" w:rsidRPr="002030A2" w:rsidRDefault="00051F8C" w:rsidP="00051F8C">
                              <w:pPr>
                                <w:spacing w:line="240" w:lineRule="auto"/>
                                <w:ind w:firstLine="0"/>
                                <w:jc w:val="center"/>
                                <w:rPr>
                                  <w:sz w:val="18"/>
                                  <w:szCs w:val="18"/>
                                  <w:lang w:val="de-DE"/>
                                </w:rPr>
                              </w:pPr>
                              <w:r>
                                <w:rPr>
                                  <w:sz w:val="18"/>
                                  <w:szCs w:val="18"/>
                                  <w:lang w:val="de-DE"/>
                                </w:rPr>
                                <w:t>Blade</w:t>
                              </w:r>
                            </w:p>
                          </w:txbxContent>
                        </wps:txbx>
                        <wps:bodyPr rot="0" vert="horz" wrap="square" lIns="91440" tIns="45720" rIns="91440" bIns="45720" anchor="t" anchorCtr="0">
                          <a:noAutofit/>
                        </wps:bodyPr>
                      </wps:wsp>
                      <wps:wsp>
                        <wps:cNvPr id="1640339497" name="Gerade Verbindung mit Pfeil 4"/>
                        <wps:cNvCnPr/>
                        <wps:spPr>
                          <a:xfrm flipH="1">
                            <a:off x="969752" y="6744419"/>
                            <a:ext cx="54346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5476151" name="Textfeld 5"/>
                        <wps:cNvSpPr txBox="1"/>
                        <wps:spPr>
                          <a:xfrm>
                            <a:off x="327803" y="34506"/>
                            <a:ext cx="577970" cy="461139"/>
                          </a:xfrm>
                          <a:prstGeom prst="rect">
                            <a:avLst/>
                          </a:prstGeom>
                          <a:solidFill>
                            <a:schemeClr val="lt1"/>
                          </a:solidFill>
                          <a:ln w="6350">
                            <a:noFill/>
                          </a:ln>
                        </wps:spPr>
                        <wps:txbx>
                          <w:txbxContent>
                            <w:p w14:paraId="1D6A7C32" w14:textId="5D14150E" w:rsidR="00051F8C" w:rsidRPr="000B6C78" w:rsidRDefault="005148E7" w:rsidP="00051F8C">
                              <w:pPr>
                                <w:spacing w:before="120"/>
                                <w:ind w:left="113" w:firstLine="0"/>
                                <w:rPr>
                                  <w:ins w:id="14" w:author="Microsoft Word" w:date="2024-01-07T12:31:00Z"/>
                                  <w:sz w:val="24"/>
                                  <w:szCs w:val="24"/>
                                  <w:lang w:val="de-DE"/>
                                </w:rPr>
                              </w:pPr>
                              <w:r>
                                <w:rPr>
                                  <w:sz w:val="24"/>
                                  <w:szCs w:val="24"/>
                                  <w:lang w:val="de-DE"/>
                                </w:rPr>
                                <w:t>a</w:t>
                              </w:r>
                              <w:r w:rsidR="00FB4EB6">
                                <w:rPr>
                                  <w:sz w:val="24"/>
                                  <w:szCs w:val="24"/>
                                  <w:lang w:val="de-DE"/>
                                </w:rPr>
                                <w:t>)</w:t>
                              </w:r>
                              <w:r w:rsidR="00051F8C" w:rsidRPr="00051F8C">
                                <w:rPr>
                                  <w:noProof/>
                                  <w:sz w:val="24"/>
                                  <w:szCs w:val="24"/>
                                  <w:lang w:val="de-DE"/>
                                </w:rPr>
                                <w:drawing>
                                  <wp:inline distT="0" distB="0" distL="0" distR="0" wp14:anchorId="597DAE25" wp14:editId="641FD221">
                                    <wp:extent cx="302260" cy="143510"/>
                                    <wp:effectExtent l="0" t="0" r="2540" b="8890"/>
                                    <wp:docPr id="1145813061" name="Picture 195951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260" cy="143510"/>
                                            </a:xfrm>
                                            <a:prstGeom prst="rect">
                                              <a:avLst/>
                                            </a:prstGeom>
                                            <a:noFill/>
                                            <a:ln>
                                              <a:noFill/>
                                            </a:ln>
                                          </pic:spPr>
                                        </pic:pic>
                                      </a:graphicData>
                                    </a:graphic>
                                  </wp:inline>
                                </w:drawing>
                              </w:r>
                              <w:ins w:id="15" w:author="Microsoft Word" w:date="2024-01-07T12:31:00Z">
                                <w:r w:rsidR="00051F8C">
                                  <w:rPr>
                                    <w:sz w:val="24"/>
                                    <w:szCs w:val="24"/>
                                    <w:lang w:val="de-DE"/>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073161" name="Textfeld 5"/>
                        <wps:cNvSpPr txBox="1"/>
                        <wps:spPr>
                          <a:xfrm>
                            <a:off x="3105509" y="51759"/>
                            <a:ext cx="577970" cy="461139"/>
                          </a:xfrm>
                          <a:prstGeom prst="rect">
                            <a:avLst/>
                          </a:prstGeom>
                          <a:solidFill>
                            <a:schemeClr val="lt1"/>
                          </a:solidFill>
                          <a:ln w="6350">
                            <a:noFill/>
                          </a:ln>
                        </wps:spPr>
                        <wps:txbx>
                          <w:txbxContent>
                            <w:p w14:paraId="452D95E5" w14:textId="68572E00" w:rsidR="00FB4EB6" w:rsidRPr="000B6C78" w:rsidRDefault="00FB4EB6" w:rsidP="00FB4EB6">
                              <w:pPr>
                                <w:spacing w:before="120"/>
                                <w:ind w:left="113" w:firstLine="0"/>
                                <w:rPr>
                                  <w:ins w:id="16" w:author="Microsoft Word" w:date="2024-01-07T12:31:00Z"/>
                                  <w:sz w:val="24"/>
                                  <w:szCs w:val="24"/>
                                  <w:lang w:val="de-DE"/>
                                </w:rPr>
                              </w:pPr>
                              <w:r>
                                <w:rPr>
                                  <w:sz w:val="24"/>
                                  <w:szCs w:val="24"/>
                                  <w:lang w:val="de-DE"/>
                                </w:rPr>
                                <w:t>b)</w:t>
                              </w:r>
                              <w:r w:rsidRPr="00051F8C">
                                <w:rPr>
                                  <w:noProof/>
                                  <w:sz w:val="24"/>
                                  <w:szCs w:val="24"/>
                                  <w:lang w:val="de-DE"/>
                                </w:rPr>
                                <w:drawing>
                                  <wp:inline distT="0" distB="0" distL="0" distR="0" wp14:anchorId="1BCE3E11" wp14:editId="522FD816">
                                    <wp:extent cx="302260" cy="143510"/>
                                    <wp:effectExtent l="0" t="0" r="2540" b="8890"/>
                                    <wp:docPr id="1603517113" name="Picture 7852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260" cy="143510"/>
                                            </a:xfrm>
                                            <a:prstGeom prst="rect">
                                              <a:avLst/>
                                            </a:prstGeom>
                                            <a:noFill/>
                                            <a:ln>
                                              <a:noFill/>
                                            </a:ln>
                                          </pic:spPr>
                                        </pic:pic>
                                      </a:graphicData>
                                    </a:graphic>
                                  </wp:inline>
                                </w:drawing>
                              </w:r>
                              <w:ins w:id="17" w:author="Microsoft Word" w:date="2024-01-07T12:31:00Z">
                                <w:r>
                                  <w:rPr>
                                    <w:sz w:val="24"/>
                                    <w:szCs w:val="24"/>
                                    <w:lang w:val="de-DE"/>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3490681" name="Textfeld 5"/>
                        <wps:cNvSpPr txBox="1"/>
                        <wps:spPr>
                          <a:xfrm>
                            <a:off x="336430" y="4278702"/>
                            <a:ext cx="577970" cy="461139"/>
                          </a:xfrm>
                          <a:prstGeom prst="rect">
                            <a:avLst/>
                          </a:prstGeom>
                          <a:solidFill>
                            <a:schemeClr val="lt1"/>
                          </a:solidFill>
                          <a:ln w="6350">
                            <a:noFill/>
                          </a:ln>
                        </wps:spPr>
                        <wps:txbx>
                          <w:txbxContent>
                            <w:p w14:paraId="738C9B3A" w14:textId="7C61BDA0" w:rsidR="00FB4EB6" w:rsidRPr="000B6C78" w:rsidRDefault="00FB4EB6" w:rsidP="00FB4EB6">
                              <w:pPr>
                                <w:spacing w:before="120"/>
                                <w:ind w:left="113" w:firstLine="0"/>
                                <w:rPr>
                                  <w:ins w:id="18" w:author="Microsoft Word" w:date="2024-01-07T12:31:00Z"/>
                                  <w:sz w:val="24"/>
                                  <w:szCs w:val="24"/>
                                  <w:lang w:val="de-DE"/>
                                </w:rPr>
                              </w:pPr>
                              <w:r>
                                <w:rPr>
                                  <w:sz w:val="24"/>
                                  <w:szCs w:val="24"/>
                                  <w:lang w:val="de-DE"/>
                                </w:rPr>
                                <w:t>c)</w:t>
                              </w:r>
                              <w:r w:rsidRPr="00051F8C">
                                <w:rPr>
                                  <w:noProof/>
                                  <w:sz w:val="24"/>
                                  <w:szCs w:val="24"/>
                                  <w:lang w:val="de-DE"/>
                                </w:rPr>
                                <w:drawing>
                                  <wp:inline distT="0" distB="0" distL="0" distR="0" wp14:anchorId="539B1736" wp14:editId="7FD6616F">
                                    <wp:extent cx="302260" cy="143510"/>
                                    <wp:effectExtent l="0" t="0" r="2540" b="8890"/>
                                    <wp:docPr id="62167177" name="Picture 89066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260" cy="143510"/>
                                            </a:xfrm>
                                            <a:prstGeom prst="rect">
                                              <a:avLst/>
                                            </a:prstGeom>
                                            <a:noFill/>
                                            <a:ln>
                                              <a:noFill/>
                                            </a:ln>
                                          </pic:spPr>
                                        </pic:pic>
                                      </a:graphicData>
                                    </a:graphic>
                                  </wp:inline>
                                </w:drawing>
                              </w:r>
                              <w:ins w:id="19" w:author="Microsoft Word" w:date="2024-01-07T12:31:00Z">
                                <w:r>
                                  <w:rPr>
                                    <w:sz w:val="24"/>
                                    <w:szCs w:val="24"/>
                                    <w:lang w:val="de-DE"/>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9081743" name="Textfeld 5"/>
                        <wps:cNvSpPr txBox="1"/>
                        <wps:spPr>
                          <a:xfrm>
                            <a:off x="3105509" y="4287329"/>
                            <a:ext cx="577970" cy="461139"/>
                          </a:xfrm>
                          <a:prstGeom prst="rect">
                            <a:avLst/>
                          </a:prstGeom>
                          <a:solidFill>
                            <a:schemeClr val="lt1"/>
                          </a:solidFill>
                          <a:ln w="6350">
                            <a:noFill/>
                          </a:ln>
                        </wps:spPr>
                        <wps:txbx>
                          <w:txbxContent>
                            <w:p w14:paraId="4CB49730" w14:textId="32DE11D7" w:rsidR="00FB4EB6" w:rsidRPr="000B6C78" w:rsidRDefault="00FB4EB6" w:rsidP="00FB4EB6">
                              <w:pPr>
                                <w:spacing w:before="120"/>
                                <w:ind w:left="113" w:firstLine="0"/>
                                <w:rPr>
                                  <w:ins w:id="20" w:author="Microsoft Word" w:date="2024-01-07T12:31:00Z"/>
                                  <w:sz w:val="24"/>
                                  <w:szCs w:val="24"/>
                                  <w:lang w:val="de-DE"/>
                                </w:rPr>
                              </w:pPr>
                              <w:r>
                                <w:rPr>
                                  <w:sz w:val="24"/>
                                  <w:szCs w:val="24"/>
                                  <w:lang w:val="de-DE"/>
                                </w:rPr>
                                <w:t>d)</w:t>
                              </w:r>
                              <w:r w:rsidRPr="00051F8C">
                                <w:rPr>
                                  <w:noProof/>
                                  <w:sz w:val="24"/>
                                  <w:szCs w:val="24"/>
                                  <w:lang w:val="de-DE"/>
                                </w:rPr>
                                <w:drawing>
                                  <wp:inline distT="0" distB="0" distL="0" distR="0" wp14:anchorId="235DAB6A" wp14:editId="5B85B548">
                                    <wp:extent cx="302260" cy="143510"/>
                                    <wp:effectExtent l="0" t="0" r="2540" b="8890"/>
                                    <wp:docPr id="2018354894" name="Picture 177075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260" cy="143510"/>
                                            </a:xfrm>
                                            <a:prstGeom prst="rect">
                                              <a:avLst/>
                                            </a:prstGeom>
                                            <a:noFill/>
                                            <a:ln>
                                              <a:noFill/>
                                            </a:ln>
                                          </pic:spPr>
                                        </pic:pic>
                                      </a:graphicData>
                                    </a:graphic>
                                  </wp:inline>
                                </w:drawing>
                              </w:r>
                              <w:ins w:id="21" w:author="Microsoft Word" w:date="2024-01-07T12:31:00Z">
                                <w:r>
                                  <w:rPr>
                                    <w:sz w:val="24"/>
                                    <w:szCs w:val="24"/>
                                    <w:lang w:val="de-DE"/>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E2696" id="Group 1820235046" o:spid="_x0000_s1061" style="position:absolute;left:0;text-align:left;margin-left:17.95pt;margin-top:82.95pt;width:429.45pt;height:551.9pt;z-index:251655175;mso-position-horizontal-relative:margin;mso-width-relative:margin;mso-height-relative:margin" coordsize="61724,79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">
                <v:group id="Gruppieren 6" o:spid="_x0000_s1062" style="position:absolute;width:61724;height:79317" coordorigin="603,-5779" coordsize="61730,7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">
                  <v:group id="Group 275506722" o:spid="_x0000_s1063" style="position:absolute;left:603;top:-5779;width:61731;height:79319" coordorigin="603,-5779" coordsize="61730,7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">
                    <v:group id="Gruppieren 13" o:spid="_x0000_s1064" style="position:absolute;left:603;top:-5779;width:61731;height:73911" coordorigin="603,-5779" coordsize="61730,7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">
                      <v:shape id="Grafik 4" o:spid="_x0000_s1065" type="#_x0000_t75" style="position:absolute;left:2970;top:-5779;width:26905;height:45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">
                        <v:imagedata r:id="rId36" o:title=""/>
                      </v:shape>
                      <v:shape id="Grafik 2" o:spid="_x0000_s1066" type="#_x0000_t75" alt="Ein Bild, das Screenshot, Design enthält.&#10;&#10;Automatisch generierte Beschreibung" style="position:absolute;left:32159;top:39567;width:30175;height:27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">
                        <v:imagedata r:id="rId37" o:title="Ein Bild, das Screenshot, Design enthält"/>
                      </v:shape>
                      <v:shape id="Grafik 3" o:spid="_x0000_s1067" type="#_x0000_t75" alt="Ein Bild, das Entwurf, Design, Origami enthält.&#10;&#10;Automatisch generierte Beschreibung" style="position:absolute;left:603;top:36851;width:32893;height:3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">
                        <v:imagedata r:id="rId38" o:title="Ein Bild, das Entwurf, Design, Origami enthält"/>
                      </v:shape>
                      <v:shape id="Grafik 1" o:spid="_x0000_s1068" type="#_x0000_t75" alt="Ein Bild, das Werkzeug, Schraubenschlüssel, Design, Rahmen enthält.&#10;&#10;Automatisch generierte Beschreibung" style="position:absolute;left:29583;top:6276;width:30429;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">
                        <v:imagedata r:id="rId39" o:title="Ein Bild, das Werkzeug, Schraubenschlüssel, Design, Rahmen enthält"/>
                      </v:shape>
                    </v:group>
                    <v:shape id="Textfeld 1" o:spid="_x0000_s1069" type="#_x0000_t202" style="position:absolute;left:8212;top:68326;width:4799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" stroked="f">
                      <v:textbox inset="0,0,0,0">
                        <w:txbxContent>
                          <w:p w14:paraId="5EA3EEC5" w14:textId="798DC7A2" w:rsidR="00CE1EE1" w:rsidRPr="00B42FF0" w:rsidRDefault="00CE1EE1" w:rsidP="00A304BF">
                            <w:pPr>
                              <w:pStyle w:val="Beschriftung"/>
                              <w:ind w:firstLine="0"/>
                            </w:pPr>
                            <w:bookmarkStart w:id="22" w:name="_Ref155530548"/>
                            <w:r>
                              <w:t xml:space="preserve">Figure </w:t>
                            </w:r>
                            <w:bookmarkEnd w:id="22"/>
                            <w:r w:rsidR="00A304BF">
                              <w:t>6</w:t>
                            </w:r>
                            <w:r>
                              <w:t xml:space="preserve">: </w:t>
                            </w:r>
                            <w:r w:rsidR="00F75228">
                              <w:t xml:space="preserve">3D- representation of the cutting module: a) Complete Assembly, b) </w:t>
                            </w:r>
                            <w:r w:rsidR="00CD0997">
                              <w:t>Explosion view of the h</w:t>
                            </w:r>
                            <w:r w:rsidR="00F75228">
                              <w:t xml:space="preserve">andle and </w:t>
                            </w:r>
                            <w:r w:rsidR="00CD0997">
                              <w:t>joints</w:t>
                            </w:r>
                            <w:r w:rsidR="00F75228">
                              <w:t>, c)</w:t>
                            </w:r>
                            <w:r w:rsidR="00624FF5">
                              <w:t xml:space="preserve"> </w:t>
                            </w:r>
                            <w:r w:rsidR="00CD0997">
                              <w:t>Explosion view of the</w:t>
                            </w:r>
                            <w:r w:rsidR="00F75228">
                              <w:t xml:space="preserve"> inner tube with blades attached</w:t>
                            </w:r>
                            <w:r w:rsidR="00CD0997">
                              <w:t>, d) Explosion view of the outer tube with the bottle</w:t>
                            </w:r>
                            <w:r w:rsidR="00624FF5">
                              <w:t xml:space="preserve"> adapter attached</w:t>
                            </w:r>
                          </w:p>
                        </w:txbxContent>
                      </v:textbox>
                    </v:shape>
                  </v:group>
                  <v:shape id="Textfeld 2" o:spid="_x0000_s1070" type="#_x0000_t202" style="position:absolute;left:21997;top:15872;width:5188;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">
                    <v:textbox>
                      <w:txbxContent>
                        <w:p w14:paraId="1B56D770" w14:textId="79CF24F7" w:rsidR="0048473C" w:rsidRPr="002030A2" w:rsidRDefault="0048473C" w:rsidP="0048473C">
                          <w:pPr>
                            <w:spacing w:line="240" w:lineRule="auto"/>
                            <w:ind w:firstLine="0"/>
                            <w:jc w:val="center"/>
                            <w:rPr>
                              <w:sz w:val="18"/>
                              <w:szCs w:val="18"/>
                              <w:lang w:val="de-DE"/>
                            </w:rPr>
                          </w:pPr>
                          <w:r>
                            <w:rPr>
                              <w:sz w:val="18"/>
                              <w:szCs w:val="18"/>
                              <w:lang w:val="de-DE"/>
                            </w:rPr>
                            <w:t>Outer Tube</w:t>
                          </w:r>
                        </w:p>
                      </w:txbxContent>
                    </v:textbox>
                  </v:shape>
                  <v:shape id="Textfeld 2" o:spid="_x0000_s1071" type="#_x0000_t202" style="position:absolute;left:21738;top:3623;width:5188;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">
                    <v:textbox>
                      <w:txbxContent>
                        <w:p w14:paraId="3D35129E" w14:textId="53911F61" w:rsidR="0048473C" w:rsidRPr="002030A2" w:rsidRDefault="0048473C" w:rsidP="0048473C">
                          <w:pPr>
                            <w:spacing w:line="240" w:lineRule="auto"/>
                            <w:ind w:firstLine="0"/>
                            <w:jc w:val="center"/>
                            <w:rPr>
                              <w:sz w:val="18"/>
                              <w:szCs w:val="18"/>
                              <w:lang w:val="de-DE"/>
                            </w:rPr>
                          </w:pPr>
                          <w:proofErr w:type="spellStart"/>
                          <w:r>
                            <w:rPr>
                              <w:sz w:val="18"/>
                              <w:szCs w:val="18"/>
                              <w:lang w:val="de-DE"/>
                            </w:rPr>
                            <w:t>Inner</w:t>
                          </w:r>
                          <w:proofErr w:type="spellEnd"/>
                          <w:r>
                            <w:rPr>
                              <w:sz w:val="18"/>
                              <w:szCs w:val="18"/>
                              <w:lang w:val="de-DE"/>
                            </w:rPr>
                            <w:t xml:space="preserve"> Tube </w:t>
                          </w:r>
                          <w:proofErr w:type="spellStart"/>
                          <w:r>
                            <w:rPr>
                              <w:sz w:val="18"/>
                              <w:szCs w:val="18"/>
                              <w:lang w:val="de-DE"/>
                            </w:rPr>
                            <w:t>Tube</w:t>
                          </w:r>
                          <w:proofErr w:type="spellEnd"/>
                        </w:p>
                      </w:txbxContent>
                    </v:textbox>
                  </v:shape>
                  <v:shape id="Textfeld 2" o:spid="_x0000_s1072" type="#_x0000_t202" style="position:absolute;left:5176;top:28380;width:7133;height:4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">
                    <v:textbox>
                      <w:txbxContent>
                        <w:p w14:paraId="1E6991F4" w14:textId="7358AFA5" w:rsidR="0048473C" w:rsidRPr="002030A2" w:rsidRDefault="0048473C" w:rsidP="0048473C">
                          <w:pPr>
                            <w:spacing w:line="240" w:lineRule="auto"/>
                            <w:ind w:firstLine="0"/>
                            <w:jc w:val="center"/>
                            <w:rPr>
                              <w:sz w:val="18"/>
                              <w:szCs w:val="18"/>
                              <w:lang w:val="de-DE"/>
                            </w:rPr>
                          </w:pPr>
                          <w:r>
                            <w:rPr>
                              <w:sz w:val="18"/>
                              <w:szCs w:val="18"/>
                              <w:lang w:val="de-DE"/>
                            </w:rPr>
                            <w:t>Bottle Adapter</w:t>
                          </w:r>
                        </w:p>
                      </w:txbxContent>
                    </v:textbox>
                  </v:shape>
                  <v:shape id="Textfeld 2" o:spid="_x0000_s1073" type="#_x0000_t202" style="position:absolute;left:4815;top:10265;width:7476;height:4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">
                    <v:textbox>
                      <w:txbxContent>
                        <w:p w14:paraId="380FE55D" w14:textId="2FBFE8DA" w:rsidR="0048473C" w:rsidRPr="002030A2" w:rsidRDefault="0048473C" w:rsidP="0048473C">
                          <w:pPr>
                            <w:spacing w:line="240" w:lineRule="auto"/>
                            <w:ind w:firstLine="0"/>
                            <w:jc w:val="center"/>
                            <w:rPr>
                              <w:sz w:val="18"/>
                              <w:szCs w:val="18"/>
                              <w:lang w:val="de-DE"/>
                            </w:rPr>
                          </w:pPr>
                          <w:r>
                            <w:rPr>
                              <w:sz w:val="18"/>
                              <w:szCs w:val="18"/>
                              <w:lang w:val="de-DE"/>
                            </w:rPr>
                            <w:t>Cutting Interface</w:t>
                          </w:r>
                        </w:p>
                      </w:txbxContent>
                    </v:textbox>
                  </v:shape>
                  <v:shapetype id="_x0000_t32" coordsize="21600,21600" o:spt="32" o:oned="t" path="m,l21600,21600e" filled="f">
                    <v:path arrowok="t" fillok="f" o:connecttype="none"/>
                    <o:lock v:ext="edit" shapetype="t"/>
                  </v:shapetype>
                  <v:shape id="Gerade Verbindung mit Pfeil 4" o:spid="_x0000_s1074" type="#_x0000_t32" style="position:absolute;left:15563;top:5506;width:54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" strokecolor="black [3213]" strokeweight=".5pt">
                    <v:stroke endarrow="block" joinstyle="miter"/>
                  </v:shape>
                  <v:shape id="Gerade Verbindung mit Pfeil 4" o:spid="_x0000_s1075" type="#_x0000_t32" style="position:absolute;left:18237;top:17410;width:288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" strokecolor="black [3213]" strokeweight=".5pt">
                    <v:stroke endarrow="block" joinstyle="miter"/>
                  </v:shape>
                  <v:shape id="Gerade Verbindung mit Pfeil 4" o:spid="_x0000_s1076" type="#_x0000_t32" style="position:absolute;left:13198;top:11890;width:287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" strokecolor="black [3213]" strokeweight=".5pt">
                    <v:stroke endarrow="block" joinstyle="miter"/>
                  </v:shape>
                  <v:shape id="Gerade Verbindung mit Pfeil 4" o:spid="_x0000_s1077" type="#_x0000_t32" style="position:absolute;left:13457;top:30005;width:28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" strokecolor="black [3213]" strokeweight=".5pt">
                    <v:stroke endarrow="block" joinstyle="miter"/>
                  </v:shape>
                  <v:shape id="Textfeld 2" o:spid="_x0000_s1078" type="#_x0000_t202" style="position:absolute;left:7704;top:42873;width:6282;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">
                    <v:textbox>
                      <w:txbxContent>
                        <w:p w14:paraId="6827B023" w14:textId="77777777" w:rsidR="009266DA" w:rsidRPr="002030A2" w:rsidRDefault="009266DA" w:rsidP="009266DA">
                          <w:pPr>
                            <w:spacing w:line="240" w:lineRule="auto"/>
                            <w:ind w:firstLine="0"/>
                            <w:jc w:val="center"/>
                            <w:rPr>
                              <w:sz w:val="18"/>
                              <w:szCs w:val="18"/>
                              <w:lang w:val="de-DE"/>
                            </w:rPr>
                          </w:pPr>
                          <w:proofErr w:type="spellStart"/>
                          <w:r>
                            <w:rPr>
                              <w:sz w:val="18"/>
                              <w:szCs w:val="18"/>
                              <w:lang w:val="de-DE"/>
                            </w:rPr>
                            <w:t>Inner</w:t>
                          </w:r>
                          <w:proofErr w:type="spellEnd"/>
                          <w:r>
                            <w:rPr>
                              <w:sz w:val="18"/>
                              <w:szCs w:val="18"/>
                              <w:lang w:val="de-DE"/>
                            </w:rPr>
                            <w:t xml:space="preserve"> Tube </w:t>
                          </w:r>
                          <w:proofErr w:type="spellStart"/>
                          <w:r>
                            <w:rPr>
                              <w:sz w:val="18"/>
                              <w:szCs w:val="18"/>
                              <w:lang w:val="de-DE"/>
                            </w:rPr>
                            <w:t>Tube</w:t>
                          </w:r>
                          <w:proofErr w:type="spellEnd"/>
                        </w:p>
                      </w:txbxContent>
                    </v:textbox>
                  </v:shape>
                  <v:shape id="Gerade Verbindung mit Pfeil 4" o:spid="_x0000_s1079" type="#_x0000_t32" style="position:absolute;left:15009;top:44670;width:46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" strokecolor="black [3213]" strokeweight=".5pt">
                    <v:stroke endarrow="block" joinstyle="miter"/>
                  </v:shape>
                  <v:shape id="Textfeld 2" o:spid="_x0000_s1080" type="#_x0000_t202" style="position:absolute;left:47537;top:60039;width:6351;height:4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">
                    <v:textbox>
                      <w:txbxContent>
                        <w:p w14:paraId="2E4646B6" w14:textId="77777777" w:rsidR="009266DA" w:rsidRPr="002030A2" w:rsidRDefault="009266DA" w:rsidP="009266DA">
                          <w:pPr>
                            <w:spacing w:line="240" w:lineRule="auto"/>
                            <w:ind w:firstLine="0"/>
                            <w:jc w:val="center"/>
                            <w:rPr>
                              <w:sz w:val="18"/>
                              <w:szCs w:val="18"/>
                              <w:lang w:val="de-DE"/>
                            </w:rPr>
                          </w:pPr>
                          <w:r>
                            <w:rPr>
                              <w:sz w:val="18"/>
                              <w:szCs w:val="18"/>
                              <w:lang w:val="de-DE"/>
                            </w:rPr>
                            <w:t>Bottle Adapter</w:t>
                          </w:r>
                        </w:p>
                      </w:txbxContent>
                    </v:textbox>
                  </v:shape>
                  <v:shape id="Gerade Verbindung mit Pfeil 4" o:spid="_x0000_s1081" type="#_x0000_t32" style="position:absolute;left:39803;top:61923;width:72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" strokecolor="black [3213]" strokeweight=".5pt">
                    <v:stroke endarrow="block" joinstyle="miter"/>
                  </v:shape>
                  <v:shape id="Textfeld 2" o:spid="_x0000_s1082" type="#_x0000_t202" style="position:absolute;left:36575;top:48221;width:518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">
                    <v:textbox>
                      <w:txbxContent>
                        <w:p w14:paraId="6A6A6BCB" w14:textId="77777777" w:rsidR="009266DA" w:rsidRPr="002030A2" w:rsidRDefault="009266DA" w:rsidP="009266DA">
                          <w:pPr>
                            <w:spacing w:line="240" w:lineRule="auto"/>
                            <w:ind w:firstLine="0"/>
                            <w:jc w:val="center"/>
                            <w:rPr>
                              <w:sz w:val="18"/>
                              <w:szCs w:val="18"/>
                              <w:lang w:val="de-DE"/>
                            </w:rPr>
                          </w:pPr>
                          <w:r>
                            <w:rPr>
                              <w:sz w:val="18"/>
                              <w:szCs w:val="18"/>
                              <w:lang w:val="de-DE"/>
                            </w:rPr>
                            <w:t>Outer Tube</w:t>
                          </w:r>
                        </w:p>
                      </w:txbxContent>
                    </v:textbox>
                  </v:shape>
                  <v:shape id="Gerade Verbindung mit Pfeil 4" o:spid="_x0000_s1083" type="#_x0000_t32" style="position:absolute;left:42528;top:49932;width:46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" strokecolor="black [3213]" strokeweight=".5pt">
                    <v:stroke endarrow="block" joinstyle="miter"/>
                  </v:shape>
                  <v:shape id="Textfeld 2" o:spid="_x0000_s1084" type="#_x0000_t202" style="position:absolute;left:44082;top:7591;width:6584;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">
                    <v:textbox>
                      <w:txbxContent>
                        <w:p w14:paraId="28C4F2DD" w14:textId="072D5DFE" w:rsidR="009266DA" w:rsidRPr="002030A2" w:rsidRDefault="009266DA" w:rsidP="009266DA">
                          <w:pPr>
                            <w:spacing w:line="240" w:lineRule="auto"/>
                            <w:ind w:firstLine="0"/>
                            <w:jc w:val="center"/>
                            <w:rPr>
                              <w:sz w:val="18"/>
                              <w:szCs w:val="18"/>
                              <w:lang w:val="de-DE"/>
                            </w:rPr>
                          </w:pPr>
                          <w:r>
                            <w:rPr>
                              <w:sz w:val="18"/>
                              <w:szCs w:val="18"/>
                              <w:lang w:val="de-DE"/>
                            </w:rPr>
                            <w:t>Handle</w:t>
                          </w:r>
                        </w:p>
                      </w:txbxContent>
                    </v:textbox>
                  </v:shape>
                  <v:shape id="Gerade Verbindung mit Pfeil 4" o:spid="_x0000_s1085" type="#_x0000_t32" style="position:absolute;left:37907;top:9043;width:54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" strokecolor="black [3213]" strokeweight=".5pt">
                    <v:stroke endarrow="block" joinstyle="miter"/>
                  </v:shape>
                </v:group>
                <v:rect id="Rechteck 5" o:spid="_x0000_s1086" style="position:absolute;left:3105;top:172;width:26136;height:41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" filled="f" strokecolor="black [3213]" strokeweight="1pt"/>
                <v:rect id="Rechteck 5" o:spid="_x0000_s1087" style="position:absolute;left:30796;top:258;width:26136;height:4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" filled="f" strokecolor="black [3213]" strokeweight="1pt"/>
                <v:rect id="Rechteck 5" o:spid="_x0000_s1088" style="position:absolute;left:3105;top:42528;width:26132;height:29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" filled="f" strokecolor="black [3213]" strokeweight="1pt"/>
                <v:rect id="Rechteck 5" o:spid="_x0000_s1089" style="position:absolute;left:30796;top:42614;width:26136;height:29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" filled="f" strokecolor="black [3213]" strokeweight="1pt"/>
                <v:shape id="Textfeld 2" o:spid="_x0000_s1090" type="#_x0000_t202" style="position:absolute;left:16217;top:66337;width:5435;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">
                  <v:textbox>
                    <w:txbxContent>
                      <w:p w14:paraId="17E2D82B" w14:textId="00CD1585" w:rsidR="00051F8C" w:rsidRPr="002030A2" w:rsidRDefault="00051F8C" w:rsidP="00051F8C">
                        <w:pPr>
                          <w:spacing w:line="240" w:lineRule="auto"/>
                          <w:ind w:firstLine="0"/>
                          <w:jc w:val="center"/>
                          <w:rPr>
                            <w:sz w:val="18"/>
                            <w:szCs w:val="18"/>
                            <w:lang w:val="de-DE"/>
                          </w:rPr>
                        </w:pPr>
                        <w:r>
                          <w:rPr>
                            <w:sz w:val="18"/>
                            <w:szCs w:val="18"/>
                            <w:lang w:val="de-DE"/>
                          </w:rPr>
                          <w:t>Blade</w:t>
                        </w:r>
                      </w:p>
                    </w:txbxContent>
                  </v:textbox>
                </v:shape>
                <v:shape id="Gerade Verbindung mit Pfeil 4" o:spid="_x0000_s1091" type="#_x0000_t32" style="position:absolute;left:9697;top:67444;width:54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" strokecolor="black [3213]" strokeweight=".5pt">
                  <v:stroke endarrow="block" joinstyle="miter"/>
                </v:shape>
                <v:shape id="Textfeld 5" o:spid="_x0000_s1092" type="#_x0000_t202" style="position:absolute;left:3278;top:345;width:5779;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" fillcolor="white [3201]" stroked="f" strokeweight=".5pt">
                  <v:textbox>
                    <w:txbxContent>
                      <w:p w14:paraId="1D6A7C32" w14:textId="5D14150E" w:rsidR="00051F8C" w:rsidRPr="000B6C78" w:rsidRDefault="005148E7" w:rsidP="00051F8C">
                        <w:pPr>
                          <w:spacing w:before="120"/>
                          <w:ind w:left="113" w:firstLine="0"/>
                          <w:rPr>
                            <w:ins w:id="23" w:author="Microsoft Word" w:date="2024-01-07T12:31:00Z"/>
                            <w:sz w:val="24"/>
                            <w:szCs w:val="24"/>
                            <w:lang w:val="de-DE"/>
                          </w:rPr>
                        </w:pPr>
                        <w:r>
                          <w:rPr>
                            <w:sz w:val="24"/>
                            <w:szCs w:val="24"/>
                            <w:lang w:val="de-DE"/>
                          </w:rPr>
                          <w:t>a</w:t>
                        </w:r>
                        <w:r w:rsidR="00FB4EB6">
                          <w:rPr>
                            <w:sz w:val="24"/>
                            <w:szCs w:val="24"/>
                            <w:lang w:val="de-DE"/>
                          </w:rPr>
                          <w:t>)</w:t>
                        </w:r>
                        <w:r w:rsidR="00051F8C" w:rsidRPr="00051F8C">
                          <w:rPr>
                            <w:noProof/>
                            <w:sz w:val="24"/>
                            <w:szCs w:val="24"/>
                            <w:lang w:val="de-DE"/>
                          </w:rPr>
                          <w:drawing>
                            <wp:inline distT="0" distB="0" distL="0" distR="0" wp14:anchorId="597DAE25" wp14:editId="641FD221">
                              <wp:extent cx="302260" cy="143510"/>
                              <wp:effectExtent l="0" t="0" r="2540" b="8890"/>
                              <wp:docPr id="1145813061" name="Picture 195951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260" cy="143510"/>
                                      </a:xfrm>
                                      <a:prstGeom prst="rect">
                                        <a:avLst/>
                                      </a:prstGeom>
                                      <a:noFill/>
                                      <a:ln>
                                        <a:noFill/>
                                      </a:ln>
                                    </pic:spPr>
                                  </pic:pic>
                                </a:graphicData>
                              </a:graphic>
                            </wp:inline>
                          </w:drawing>
                        </w:r>
                        <w:ins w:id="24" w:author="Microsoft Word" w:date="2024-01-07T12:31:00Z">
                          <w:r w:rsidR="00051F8C">
                            <w:rPr>
                              <w:sz w:val="24"/>
                              <w:szCs w:val="24"/>
                              <w:lang w:val="de-DE"/>
                            </w:rPr>
                            <w:t>)</w:t>
                          </w:r>
                        </w:ins>
                      </w:p>
                    </w:txbxContent>
                  </v:textbox>
                </v:shape>
                <v:shape id="Textfeld 5" o:spid="_x0000_s1093" type="#_x0000_t202" style="position:absolute;left:31055;top:517;width:5779;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" fillcolor="white [3201]" stroked="f" strokeweight=".5pt">
                  <v:textbox>
                    <w:txbxContent>
                      <w:p w14:paraId="452D95E5" w14:textId="68572E00" w:rsidR="00FB4EB6" w:rsidRPr="000B6C78" w:rsidRDefault="00FB4EB6" w:rsidP="00FB4EB6">
                        <w:pPr>
                          <w:spacing w:before="120"/>
                          <w:ind w:left="113" w:firstLine="0"/>
                          <w:rPr>
                            <w:ins w:id="25" w:author="Microsoft Word" w:date="2024-01-07T12:31:00Z"/>
                            <w:sz w:val="24"/>
                            <w:szCs w:val="24"/>
                            <w:lang w:val="de-DE"/>
                          </w:rPr>
                        </w:pPr>
                        <w:r>
                          <w:rPr>
                            <w:sz w:val="24"/>
                            <w:szCs w:val="24"/>
                            <w:lang w:val="de-DE"/>
                          </w:rPr>
                          <w:t>b)</w:t>
                        </w:r>
                        <w:r w:rsidRPr="00051F8C">
                          <w:rPr>
                            <w:noProof/>
                            <w:sz w:val="24"/>
                            <w:szCs w:val="24"/>
                            <w:lang w:val="de-DE"/>
                          </w:rPr>
                          <w:drawing>
                            <wp:inline distT="0" distB="0" distL="0" distR="0" wp14:anchorId="1BCE3E11" wp14:editId="522FD816">
                              <wp:extent cx="302260" cy="143510"/>
                              <wp:effectExtent l="0" t="0" r="2540" b="8890"/>
                              <wp:docPr id="1603517113" name="Picture 7852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260" cy="143510"/>
                                      </a:xfrm>
                                      <a:prstGeom prst="rect">
                                        <a:avLst/>
                                      </a:prstGeom>
                                      <a:noFill/>
                                      <a:ln>
                                        <a:noFill/>
                                      </a:ln>
                                    </pic:spPr>
                                  </pic:pic>
                                </a:graphicData>
                              </a:graphic>
                            </wp:inline>
                          </w:drawing>
                        </w:r>
                        <w:ins w:id="26" w:author="Microsoft Word" w:date="2024-01-07T12:31:00Z">
                          <w:r>
                            <w:rPr>
                              <w:sz w:val="24"/>
                              <w:szCs w:val="24"/>
                              <w:lang w:val="de-DE"/>
                            </w:rPr>
                            <w:t>)</w:t>
                          </w:r>
                        </w:ins>
                      </w:p>
                    </w:txbxContent>
                  </v:textbox>
                </v:shape>
                <v:shape id="Textfeld 5" o:spid="_x0000_s1094" type="#_x0000_t202" style="position:absolute;left:3364;top:42787;width:5780;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" fillcolor="white [3201]" stroked="f" strokeweight=".5pt">
                  <v:textbox>
                    <w:txbxContent>
                      <w:p w14:paraId="738C9B3A" w14:textId="7C61BDA0" w:rsidR="00FB4EB6" w:rsidRPr="000B6C78" w:rsidRDefault="00FB4EB6" w:rsidP="00FB4EB6">
                        <w:pPr>
                          <w:spacing w:before="120"/>
                          <w:ind w:left="113" w:firstLine="0"/>
                          <w:rPr>
                            <w:ins w:id="27" w:author="Microsoft Word" w:date="2024-01-07T12:31:00Z"/>
                            <w:sz w:val="24"/>
                            <w:szCs w:val="24"/>
                            <w:lang w:val="de-DE"/>
                          </w:rPr>
                        </w:pPr>
                        <w:r>
                          <w:rPr>
                            <w:sz w:val="24"/>
                            <w:szCs w:val="24"/>
                            <w:lang w:val="de-DE"/>
                          </w:rPr>
                          <w:t>c)</w:t>
                        </w:r>
                        <w:r w:rsidRPr="00051F8C">
                          <w:rPr>
                            <w:noProof/>
                            <w:sz w:val="24"/>
                            <w:szCs w:val="24"/>
                            <w:lang w:val="de-DE"/>
                          </w:rPr>
                          <w:drawing>
                            <wp:inline distT="0" distB="0" distL="0" distR="0" wp14:anchorId="539B1736" wp14:editId="7FD6616F">
                              <wp:extent cx="302260" cy="143510"/>
                              <wp:effectExtent l="0" t="0" r="2540" b="8890"/>
                              <wp:docPr id="62167177" name="Picture 89066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260" cy="143510"/>
                                      </a:xfrm>
                                      <a:prstGeom prst="rect">
                                        <a:avLst/>
                                      </a:prstGeom>
                                      <a:noFill/>
                                      <a:ln>
                                        <a:noFill/>
                                      </a:ln>
                                    </pic:spPr>
                                  </pic:pic>
                                </a:graphicData>
                              </a:graphic>
                            </wp:inline>
                          </w:drawing>
                        </w:r>
                        <w:ins w:id="28" w:author="Microsoft Word" w:date="2024-01-07T12:31:00Z">
                          <w:r>
                            <w:rPr>
                              <w:sz w:val="24"/>
                              <w:szCs w:val="24"/>
                              <w:lang w:val="de-DE"/>
                            </w:rPr>
                            <w:t>)</w:t>
                          </w:r>
                        </w:ins>
                      </w:p>
                    </w:txbxContent>
                  </v:textbox>
                </v:shape>
                <v:shape id="Textfeld 5" o:spid="_x0000_s1095" type="#_x0000_t202" style="position:absolute;left:31055;top:42873;width:5779;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" fillcolor="white [3201]" stroked="f" strokeweight=".5pt">
                  <v:textbox>
                    <w:txbxContent>
                      <w:p w14:paraId="4CB49730" w14:textId="32DE11D7" w:rsidR="00FB4EB6" w:rsidRPr="000B6C78" w:rsidRDefault="00FB4EB6" w:rsidP="00FB4EB6">
                        <w:pPr>
                          <w:spacing w:before="120"/>
                          <w:ind w:left="113" w:firstLine="0"/>
                          <w:rPr>
                            <w:ins w:id="29" w:author="Microsoft Word" w:date="2024-01-07T12:31:00Z"/>
                            <w:sz w:val="24"/>
                            <w:szCs w:val="24"/>
                            <w:lang w:val="de-DE"/>
                          </w:rPr>
                        </w:pPr>
                        <w:r>
                          <w:rPr>
                            <w:sz w:val="24"/>
                            <w:szCs w:val="24"/>
                            <w:lang w:val="de-DE"/>
                          </w:rPr>
                          <w:t>d)</w:t>
                        </w:r>
                        <w:r w:rsidRPr="00051F8C">
                          <w:rPr>
                            <w:noProof/>
                            <w:sz w:val="24"/>
                            <w:szCs w:val="24"/>
                            <w:lang w:val="de-DE"/>
                          </w:rPr>
                          <w:drawing>
                            <wp:inline distT="0" distB="0" distL="0" distR="0" wp14:anchorId="235DAB6A" wp14:editId="5B85B548">
                              <wp:extent cx="302260" cy="143510"/>
                              <wp:effectExtent l="0" t="0" r="2540" b="8890"/>
                              <wp:docPr id="2018354894" name="Picture 177075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260" cy="143510"/>
                                      </a:xfrm>
                                      <a:prstGeom prst="rect">
                                        <a:avLst/>
                                      </a:prstGeom>
                                      <a:noFill/>
                                      <a:ln>
                                        <a:noFill/>
                                      </a:ln>
                                    </pic:spPr>
                                  </pic:pic>
                                </a:graphicData>
                              </a:graphic>
                            </wp:inline>
                          </w:drawing>
                        </w:r>
                        <w:ins w:id="30" w:author="Microsoft Word" w:date="2024-01-07T12:31:00Z">
                          <w:r>
                            <w:rPr>
                              <w:sz w:val="24"/>
                              <w:szCs w:val="24"/>
                              <w:lang w:val="de-DE"/>
                            </w:rPr>
                            <w:t>)</w:t>
                          </w:r>
                        </w:ins>
                      </w:p>
                    </w:txbxContent>
                  </v:textbox>
                </v:shape>
                <w10:wrap type="topAndBottom" anchorx="margin"/>
              </v:group>
            </w:pict>
          </mc:Fallback>
        </mc:AlternateContent>
      </w:r>
      <w:r w:rsidR="009350AC">
        <w:rPr>
          <w:b/>
          <w:bCs/>
        </w:rPr>
        <w:t>Install the joint mechanism:</w:t>
      </w:r>
      <w:r w:rsidR="00EE1F57">
        <w:rPr>
          <w:b/>
          <w:bCs/>
        </w:rPr>
        <w:t xml:space="preserve"> </w:t>
      </w:r>
      <w:r w:rsidR="00EE1F57">
        <w:t xml:space="preserve">Begin constructing the mechanism by fabricating the handle from metal tubing and cutting three flat bars to the lengths specified (CAD files available in the Git repository). Proceed to drill holes </w:t>
      </w:r>
      <w:r w:rsidR="00FD2CF0">
        <w:t xml:space="preserve">at </w:t>
      </w:r>
      <w:r w:rsidR="00EE1F57">
        <w:t xml:space="preserve">where the joints will be located. Following this, weld the handle to the long </w:t>
      </w:r>
      <w:r w:rsidR="00124BA7">
        <w:t>flat bar</w:t>
      </w:r>
      <w:r w:rsidR="00EE1F57">
        <w:t xml:space="preserve"> at a right angle (90°). To assemble the </w:t>
      </w:r>
      <w:r w:rsidR="00EE1F57">
        <w:lastRenderedPageBreak/>
        <w:t>mechanism, join its components by screwing them together, ensuring it is securely connected to both the outer tube and the cutting interface.</w:t>
      </w:r>
    </w:p>
    <w:p w14:paraId="2BBFEA19" w14:textId="6C858C4F" w:rsidR="00A10EC8" w:rsidRDefault="00A10EC8" w:rsidP="00A10EC8">
      <w:pPr>
        <w:numPr>
          <w:ilvl w:val="0"/>
          <w:numId w:val="40"/>
        </w:numPr>
      </w:pPr>
      <w:r w:rsidRPr="00A10EC8">
        <w:rPr>
          <w:b/>
          <w:bCs/>
        </w:rPr>
        <w:t>Install the Bottle Adapter:</w:t>
      </w:r>
      <w:r w:rsidRPr="00A10EC8">
        <w:t xml:space="preserve"> The bottle adapter, crucial for positioning the bottle during the cutting process, attaches to the outer tube</w:t>
      </w:r>
      <w:r w:rsidR="00EE1F57">
        <w:t xml:space="preserve"> with help of 4 screws</w:t>
      </w:r>
      <w:r w:rsidRPr="00A10EC8">
        <w:t xml:space="preserve">. </w:t>
      </w:r>
      <w:r w:rsidR="009350AC" w:rsidRPr="00A10EC8">
        <w:t>The adapter's walls assist in centering the bottle, while a metal tube with vertical cuts welded onto the adapter offers counterpressure, ensuring a clean cut and protecting the user from the blades.</w:t>
      </w:r>
    </w:p>
    <w:p w14:paraId="276FDF67" w14:textId="71E84588" w:rsidR="003602EC" w:rsidRPr="00DD328E" w:rsidRDefault="00EE1F57" w:rsidP="003602EC">
      <w:pPr>
        <w:numPr>
          <w:ilvl w:val="0"/>
          <w:numId w:val="40"/>
        </w:numPr>
        <w:spacing w:after="360"/>
      </w:pPr>
      <w:r>
        <w:rPr>
          <w:b/>
          <w:bCs/>
        </w:rPr>
        <w:t xml:space="preserve">Add the </w:t>
      </w:r>
      <w:r w:rsidR="00250C05">
        <w:rPr>
          <w:b/>
          <w:bCs/>
        </w:rPr>
        <w:t xml:space="preserve">cutting </w:t>
      </w:r>
      <w:r>
        <w:rPr>
          <w:b/>
          <w:bCs/>
        </w:rPr>
        <w:t>tool to the workbench:</w:t>
      </w:r>
      <w:r>
        <w:t xml:space="preserve"> The cutting tool can be horizontally welded or screwed to the workbench or vertically attached to a wall.</w:t>
      </w:r>
    </w:p>
    <w:p w14:paraId="316323A1" w14:textId="10E69B9C" w:rsidR="00923323" w:rsidRDefault="00F43DF4" w:rsidP="00F43DF4">
      <w:pPr>
        <w:pStyle w:val="berschrift2"/>
        <w:rPr>
          <w:lang w:val="en-GB"/>
        </w:rPr>
      </w:pPr>
      <w:bookmarkStart w:id="31" w:name="_Toc162458458"/>
      <w:r>
        <w:rPr>
          <w:lang w:val="en-GB"/>
        </w:rPr>
        <w:t>Prototype Operation</w:t>
      </w:r>
      <w:bookmarkEnd w:id="31"/>
    </w:p>
    <w:p w14:paraId="4A681991" w14:textId="2312B50F" w:rsidR="00EE1F57" w:rsidRDefault="00250C05" w:rsidP="00EE1F57">
      <w:r>
        <w:t xml:space="preserve">This manual </w:t>
      </w:r>
      <w:r w:rsidR="00124BA7">
        <w:t>leads</w:t>
      </w:r>
      <w:r>
        <w:t xml:space="preserve"> users through the process of operating the bottle pre-cleaning station</w:t>
      </w:r>
      <w:r w:rsidR="00124BA7">
        <w:t>. The setup can be used to transform</w:t>
      </w:r>
      <w:r>
        <w:t xml:space="preserve"> crushed and dirty HDPE bottles into clean, cut, and ready-for-recycling materials. </w:t>
      </w:r>
    </w:p>
    <w:p w14:paraId="4AB9EB90" w14:textId="1DD5E68A" w:rsidR="00250C05" w:rsidRPr="005148E7" w:rsidRDefault="00250C05" w:rsidP="00C27887">
      <w:pPr>
        <w:ind w:firstLine="709"/>
        <w:rPr>
          <w:b/>
          <w:bCs/>
          <w:sz w:val="24"/>
          <w:szCs w:val="24"/>
          <w:lang w:val="en-GB"/>
        </w:rPr>
      </w:pPr>
      <w:r w:rsidRPr="005148E7">
        <w:rPr>
          <w:b/>
          <w:bCs/>
          <w:sz w:val="24"/>
          <w:szCs w:val="24"/>
          <w:lang w:val="en-GB"/>
        </w:rPr>
        <w:t>Preparing the setup:</w:t>
      </w:r>
    </w:p>
    <w:p w14:paraId="04E853D7" w14:textId="231BA194" w:rsidR="00250C05" w:rsidRPr="00250C05" w:rsidRDefault="00250C05" w:rsidP="00250C05">
      <w:pPr>
        <w:numPr>
          <w:ilvl w:val="0"/>
          <w:numId w:val="41"/>
        </w:numPr>
      </w:pPr>
      <w:r w:rsidRPr="00250C05">
        <w:t xml:space="preserve">Start by </w:t>
      </w:r>
      <w:r>
        <w:t xml:space="preserve">inserting the pump into a bucket of water and </w:t>
      </w:r>
      <w:r w:rsidRPr="00250C05">
        <w:t>manually</w:t>
      </w:r>
      <w:r>
        <w:t xml:space="preserve"> operate </w:t>
      </w:r>
      <w:r w:rsidR="00124BA7">
        <w:t>the handle</w:t>
      </w:r>
      <w:r w:rsidRPr="00250C05">
        <w:t xml:space="preserve"> to generate water pressure within the system. This is achieved by moving the pump handle in a back-and-forth motion until the desired pressure</w:t>
      </w:r>
      <w:r w:rsidR="00124BA7" w:rsidRPr="00250C05">
        <w:t>, indicated by the barometer</w:t>
      </w:r>
      <w:r w:rsidR="00124BA7">
        <w:t>,</w:t>
      </w:r>
      <w:r w:rsidR="00124BA7" w:rsidRPr="00250C05">
        <w:t xml:space="preserve"> </w:t>
      </w:r>
      <w:r w:rsidRPr="00250C05">
        <w:t>is</w:t>
      </w:r>
      <w:r w:rsidR="00124BA7">
        <w:t xml:space="preserve"> reached</w:t>
      </w:r>
      <w:r w:rsidRPr="00250C05">
        <w:t>.</w:t>
      </w:r>
    </w:p>
    <w:p w14:paraId="5FE51C78" w14:textId="2756230E" w:rsidR="00250C05" w:rsidRDefault="00124BA7" w:rsidP="00250C05">
      <w:pPr>
        <w:numPr>
          <w:ilvl w:val="0"/>
          <w:numId w:val="41"/>
        </w:numPr>
      </w:pPr>
      <w:r>
        <w:t>Make sure that</w:t>
      </w:r>
      <w:r w:rsidR="00250C05" w:rsidRPr="00250C05">
        <w:t xml:space="preserve"> the safety valve is properly </w:t>
      </w:r>
      <w:r w:rsidR="00D63B45">
        <w:t>functional by twisting the red cap</w:t>
      </w:r>
      <w:r w:rsidR="00B210DA">
        <w:t xml:space="preserve">. It is important to always have an eye on the pressure gauge </w:t>
      </w:r>
      <w:r w:rsidR="0021023D">
        <w:t>to see whether the pressure is within limits or dro</w:t>
      </w:r>
      <w:r w:rsidR="00BD7E87">
        <w:t>p</w:t>
      </w:r>
      <w:r w:rsidR="0021023D">
        <w:t xml:space="preserve">ped </w:t>
      </w:r>
      <w:r w:rsidR="00BD7E87">
        <w:t>over time.</w:t>
      </w:r>
    </w:p>
    <w:p w14:paraId="19D451A3" w14:textId="37BD7A4E" w:rsidR="00DB2DF1" w:rsidRPr="00250C05" w:rsidRDefault="00DB2DF1" w:rsidP="00250C05">
      <w:pPr>
        <w:numPr>
          <w:ilvl w:val="0"/>
          <w:numId w:val="41"/>
        </w:numPr>
      </w:pPr>
      <w:r>
        <w:t>After a certain period of using the pressurized water, the manual pump needs to be re-operated to reach the desired pressure level again.</w:t>
      </w:r>
    </w:p>
    <w:p w14:paraId="75F73034" w14:textId="35900810" w:rsidR="00680484" w:rsidRPr="005148E7" w:rsidRDefault="00680484" w:rsidP="00C27887">
      <w:pPr>
        <w:ind w:firstLine="709"/>
        <w:rPr>
          <w:sz w:val="24"/>
          <w:szCs w:val="24"/>
        </w:rPr>
      </w:pPr>
      <w:r w:rsidRPr="005148E7">
        <w:rPr>
          <w:b/>
          <w:bCs/>
          <w:sz w:val="24"/>
          <w:szCs w:val="24"/>
        </w:rPr>
        <w:t>Sorting and Inspection:</w:t>
      </w:r>
    </w:p>
    <w:p w14:paraId="27012C8F" w14:textId="73CA01FC" w:rsidR="00680484" w:rsidRPr="00680484" w:rsidRDefault="00680484" w:rsidP="00680484">
      <w:pPr>
        <w:ind w:left="360" w:firstLine="0"/>
      </w:pPr>
      <w:r w:rsidRPr="00680484">
        <w:t>Sort the HDPE bottles,</w:t>
      </w:r>
      <w:r>
        <w:t xml:space="preserve"> and</w:t>
      </w:r>
      <w:r w:rsidRPr="00680484">
        <w:t xml:space="preserve"> remov</w:t>
      </w:r>
      <w:r>
        <w:t>e</w:t>
      </w:r>
      <w:r w:rsidRPr="00680484">
        <w:t xml:space="preserve"> any </w:t>
      </w:r>
      <w:r>
        <w:t>items placed within</w:t>
      </w:r>
      <w:r w:rsidRPr="00680484">
        <w:t>. Inspect each bottle for excessive damage that could hinder the cleaning process.</w:t>
      </w:r>
    </w:p>
    <w:p w14:paraId="001B4321" w14:textId="77DF2C49" w:rsidR="00680484" w:rsidRPr="005148E7" w:rsidRDefault="00680484" w:rsidP="00C27887">
      <w:pPr>
        <w:ind w:firstLine="720"/>
        <w:rPr>
          <w:b/>
          <w:bCs/>
          <w:sz w:val="24"/>
          <w:szCs w:val="24"/>
        </w:rPr>
      </w:pPr>
      <w:r w:rsidRPr="005148E7">
        <w:rPr>
          <w:b/>
          <w:bCs/>
          <w:sz w:val="24"/>
          <w:szCs w:val="24"/>
        </w:rPr>
        <w:t>Inflation:</w:t>
      </w:r>
    </w:p>
    <w:p w14:paraId="5C505134" w14:textId="2CAF1D20" w:rsidR="00680484" w:rsidRDefault="00680484" w:rsidP="00680484">
      <w:pPr>
        <w:ind w:left="360" w:firstLine="0"/>
      </w:pPr>
      <w:r>
        <w:t>In case a bottle is crushed, mount it onto the inflation module and manually wiggle the bottle around the vertical tube to inflate it back to its original shape.</w:t>
      </w:r>
    </w:p>
    <w:p w14:paraId="4EC04A97" w14:textId="77777777" w:rsidR="003602EC" w:rsidRDefault="003602EC" w:rsidP="00680484">
      <w:pPr>
        <w:ind w:left="360" w:firstLine="0"/>
      </w:pPr>
    </w:p>
    <w:p w14:paraId="50135CA0" w14:textId="4B9DD94B" w:rsidR="00680484" w:rsidRPr="005148E7" w:rsidRDefault="00680484" w:rsidP="00C27887">
      <w:pPr>
        <w:ind w:firstLine="720"/>
        <w:rPr>
          <w:b/>
          <w:bCs/>
          <w:sz w:val="24"/>
          <w:szCs w:val="24"/>
        </w:rPr>
      </w:pPr>
      <w:r w:rsidRPr="005148E7">
        <w:rPr>
          <w:b/>
          <w:bCs/>
          <w:sz w:val="24"/>
          <w:szCs w:val="24"/>
        </w:rPr>
        <w:lastRenderedPageBreak/>
        <w:t xml:space="preserve">Removal of material contaminants and </w:t>
      </w:r>
      <w:r w:rsidR="003602EC">
        <w:rPr>
          <w:b/>
          <w:bCs/>
          <w:sz w:val="24"/>
          <w:szCs w:val="24"/>
        </w:rPr>
        <w:t>s</w:t>
      </w:r>
      <w:r w:rsidRPr="005148E7">
        <w:rPr>
          <w:b/>
          <w:bCs/>
          <w:sz w:val="24"/>
          <w:szCs w:val="24"/>
        </w:rPr>
        <w:t>oaking:</w:t>
      </w:r>
    </w:p>
    <w:p w14:paraId="70274983" w14:textId="3400565A" w:rsidR="00680484" w:rsidRDefault="00680484" w:rsidP="00680484">
      <w:pPr>
        <w:ind w:left="360" w:firstLine="0"/>
      </w:pPr>
      <w:r>
        <w:t>Remove the bottle's lid and label by peeling them off the bottle. If necessary, use a knife or a sharp edge to start loosening the label before peeling it off. Once the material contaminants are removed, put a first batch of bottles into a bucket of water to soak the entire surface of the bottle</w:t>
      </w:r>
      <w:r w:rsidR="001C0305">
        <w:t>, reducing the workload of the main cleaning steps</w:t>
      </w:r>
      <w:r>
        <w:t xml:space="preserve">. </w:t>
      </w:r>
      <w:r w:rsidR="001C0305">
        <w:t xml:space="preserve">Soaked in water </w:t>
      </w:r>
      <w:r>
        <w:t>for a minute, the bottles are ready for the next steps.</w:t>
      </w:r>
    </w:p>
    <w:p w14:paraId="35F6E36B" w14:textId="3C82CE60" w:rsidR="00680484" w:rsidRPr="005148E7" w:rsidRDefault="00680484" w:rsidP="00C27887">
      <w:pPr>
        <w:ind w:firstLine="720"/>
        <w:rPr>
          <w:b/>
          <w:bCs/>
          <w:sz w:val="24"/>
          <w:szCs w:val="24"/>
        </w:rPr>
      </w:pPr>
      <w:r w:rsidRPr="005148E7">
        <w:rPr>
          <w:b/>
          <w:bCs/>
          <w:sz w:val="24"/>
          <w:szCs w:val="24"/>
        </w:rPr>
        <w:t>Cleaning</w:t>
      </w:r>
      <w:r w:rsidR="009D4698">
        <w:rPr>
          <w:b/>
          <w:bCs/>
          <w:sz w:val="24"/>
          <w:szCs w:val="24"/>
        </w:rPr>
        <w:t xml:space="preserve"> and Drying</w:t>
      </w:r>
      <w:r w:rsidRPr="005148E7">
        <w:rPr>
          <w:b/>
          <w:bCs/>
          <w:sz w:val="24"/>
          <w:szCs w:val="24"/>
        </w:rPr>
        <w:t>:</w:t>
      </w:r>
    </w:p>
    <w:p w14:paraId="20E283DA" w14:textId="63C18E96" w:rsidR="009D4698" w:rsidRDefault="00DB2DF1" w:rsidP="009D4698">
      <w:pPr>
        <w:ind w:left="360" w:firstLine="0"/>
      </w:pPr>
      <w:r>
        <w:t xml:space="preserve">Quickly rinse the bottle under the tap to remove loose dirt and debris. Press the bottle upside-down onto the glass </w:t>
      </w:r>
      <w:proofErr w:type="spellStart"/>
      <w:r>
        <w:t>rinser</w:t>
      </w:r>
      <w:proofErr w:type="spellEnd"/>
      <w:r>
        <w:t xml:space="preserve"> and use the manual brush to thoroughly</w:t>
      </w:r>
      <w:r w:rsidR="00BD7E87">
        <w:t xml:space="preserve"> </w:t>
      </w:r>
      <w:r>
        <w:t xml:space="preserve">clean both the interior and exterior of the bottle. </w:t>
      </w:r>
    </w:p>
    <w:p w14:paraId="17B9B7DC" w14:textId="3FB79C9E" w:rsidR="00DB2DF1" w:rsidRDefault="00DB2DF1" w:rsidP="003602EC">
      <w:pPr>
        <w:ind w:left="363" w:firstLine="0"/>
      </w:pPr>
      <w:r>
        <w:t xml:space="preserve">This step may need to be repeated a couple of times </w:t>
      </w:r>
      <w:r w:rsidR="00BD7E87">
        <w:t>in case of</w:t>
      </w:r>
      <w:r w:rsidR="009D4698">
        <w:t xml:space="preserve"> </w:t>
      </w:r>
      <w:r>
        <w:t>heavily soiled bottles.</w:t>
      </w:r>
      <w:r w:rsidR="005D2DFE">
        <w:t xml:space="preserve"> </w:t>
      </w:r>
      <w:r w:rsidR="00B54692">
        <w:t>Once</w:t>
      </w:r>
      <w:r w:rsidR="005D2DFE">
        <w:t xml:space="preserve"> the bottles are </w:t>
      </w:r>
      <w:r w:rsidR="00B54692">
        <w:t>clean, p</w:t>
      </w:r>
      <w:r>
        <w:t>lace the cleaned bottles onto the vertical pins to allow excess water to drip out before cutting.</w:t>
      </w:r>
      <w:r w:rsidR="00B54692">
        <w:t xml:space="preserve"> The rinsing step as well as the </w:t>
      </w:r>
      <w:r w:rsidR="00B43E29">
        <w:t>temporary bottle storage are visualized in Figure 7.</w:t>
      </w:r>
    </w:p>
    <w:p w14:paraId="219DBBB4" w14:textId="71BBB957" w:rsidR="00052C3D" w:rsidRDefault="005E7C8F" w:rsidP="00C27887">
      <w:pPr>
        <w:ind w:firstLine="426"/>
        <w:rPr>
          <w:b/>
          <w:bCs/>
          <w:sz w:val="24"/>
          <w:szCs w:val="24"/>
        </w:rPr>
      </w:pPr>
      <w:r>
        <w:rPr>
          <w:noProof/>
        </w:rPr>
        <mc:AlternateContent>
          <mc:Choice Requires="wpg">
            <w:drawing>
              <wp:anchor distT="0" distB="0" distL="114300" distR="114300" simplePos="0" relativeHeight="251667487" behindDoc="0" locked="0" layoutInCell="1" allowOverlap="1" wp14:anchorId="1BFF0F68" wp14:editId="549D880A">
                <wp:simplePos x="0" y="0"/>
                <wp:positionH relativeFrom="margin">
                  <wp:align>center</wp:align>
                </wp:positionH>
                <wp:positionV relativeFrom="paragraph">
                  <wp:posOffset>240220</wp:posOffset>
                </wp:positionV>
                <wp:extent cx="4954270" cy="3930015"/>
                <wp:effectExtent l="0" t="0" r="0" b="0"/>
                <wp:wrapTopAndBottom/>
                <wp:docPr id="384537743" name="Gruppieren 2"/>
                <wp:cNvGraphicFramePr/>
                <a:graphic xmlns:a="http://schemas.openxmlformats.org/drawingml/2006/main">
                  <a:graphicData uri="http://schemas.microsoft.com/office/word/2010/wordprocessingGroup">
                    <wpg:wgp>
                      <wpg:cNvGrpSpPr/>
                      <wpg:grpSpPr>
                        <a:xfrm>
                          <a:off x="0" y="0"/>
                          <a:ext cx="4954270" cy="3930015"/>
                          <a:chOff x="0" y="0"/>
                          <a:chExt cx="4954270" cy="3930015"/>
                        </a:xfrm>
                      </wpg:grpSpPr>
                      <pic:pic xmlns:pic="http://schemas.openxmlformats.org/drawingml/2006/picture">
                        <pic:nvPicPr>
                          <pic:cNvPr id="1864249703" name="Grafik 1" descr="Ein Bild, das Person, Kleidung, Gelände, draußen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3543" t="12866" r="4681" b="1002"/>
                          <a:stretch/>
                        </pic:blipFill>
                        <pic:spPr bwMode="auto">
                          <a:xfrm>
                            <a:off x="0" y="0"/>
                            <a:ext cx="4954270" cy="3487420"/>
                          </a:xfrm>
                          <a:prstGeom prst="rect">
                            <a:avLst/>
                          </a:prstGeom>
                          <a:ln>
                            <a:noFill/>
                          </a:ln>
                          <a:extLst>
                            <a:ext uri="{53640926-AAD7-44D8-BBD7-CCE9431645EC}">
                              <a14:shadowObscured xmlns:a14="http://schemas.microsoft.com/office/drawing/2010/main"/>
                            </a:ext>
                          </a:extLst>
                        </pic:spPr>
                      </pic:pic>
                      <wps:wsp>
                        <wps:cNvPr id="2010169834" name="Textfeld 1"/>
                        <wps:cNvSpPr txBox="1"/>
                        <wps:spPr>
                          <a:xfrm>
                            <a:off x="0" y="3540125"/>
                            <a:ext cx="4954270" cy="389890"/>
                          </a:xfrm>
                          <a:prstGeom prst="rect">
                            <a:avLst/>
                          </a:prstGeom>
                          <a:solidFill>
                            <a:prstClr val="white"/>
                          </a:solidFill>
                          <a:ln>
                            <a:noFill/>
                          </a:ln>
                        </wps:spPr>
                        <wps:txbx>
                          <w:txbxContent>
                            <w:p w14:paraId="11D82ED2" w14:textId="6152415F" w:rsidR="00B43E29" w:rsidRPr="00B30710" w:rsidRDefault="00B43E29" w:rsidP="00B43E29">
                              <w:pPr>
                                <w:pStyle w:val="Beschriftung"/>
                                <w:rPr>
                                  <w:b/>
                                  <w:bCs/>
                                  <w:noProof/>
                                </w:rPr>
                              </w:pPr>
                              <w:r>
                                <w:t xml:space="preserve">Figure 7: </w:t>
                              </w:r>
                              <w:r w:rsidR="00943620">
                                <w:t xml:space="preserve">Cleaning Process of HDPE bottles. </w:t>
                              </w:r>
                              <w:r w:rsidR="00052C3D">
                                <w:t>The vertical pins act as temporal storage of cleaned bottles.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FF0F68" id="Gruppieren 2" o:spid="_x0000_s1096" style="position:absolute;left:0;text-align:left;margin-left:0;margin-top:18.9pt;width:390.1pt;height:309.45pt;z-index:251667487;mso-position-horizontal:center;mso-position-horizontal-relative:margin" coordsize="49542,393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">
                <v:shape id="Grafik 1" o:spid="_x0000_s1097" type="#_x0000_t75" alt="Ein Bild, das Person, Kleidung, Gelände, draußen enthält.&#10;&#10;Automatisch generierte Beschreibung" style="position:absolute;width:49542;height:3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">
                  <v:imagedata r:id="rId41" o:title="Ein Bild, das Person, Kleidung, Gelände, draußen enthält" croptop="8432f" cropbottom="657f" cropleft="2322f" cropright="3068f"/>
                </v:shape>
                <v:shape id="Textfeld 1" o:spid="_x0000_s1098" type="#_x0000_t202" style="position:absolute;top:35401;width:495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" stroked="f">
                  <v:textbox style="mso-fit-shape-to-text:t" inset="0,0,0,0">
                    <w:txbxContent>
                      <w:p w14:paraId="11D82ED2" w14:textId="6152415F" w:rsidR="00B43E29" w:rsidRPr="00B30710" w:rsidRDefault="00B43E29" w:rsidP="00B43E29">
                        <w:pPr>
                          <w:pStyle w:val="Beschriftung"/>
                          <w:rPr>
                            <w:b/>
                            <w:bCs/>
                            <w:noProof/>
                          </w:rPr>
                        </w:pPr>
                        <w:r>
                          <w:t xml:space="preserve">Figure 7: </w:t>
                        </w:r>
                        <w:r w:rsidR="00943620">
                          <w:t xml:space="preserve">Cleaning Process of HDPE bottles. </w:t>
                        </w:r>
                        <w:r w:rsidR="00052C3D">
                          <w:t>The vertical pins act as temporal storage of cleaned bottles.</w:t>
                        </w:r>
                      </w:p>
                    </w:txbxContent>
                  </v:textbox>
                </v:shape>
                <w10:wrap type="topAndBottom" anchorx="margin"/>
              </v:group>
            </w:pict>
          </mc:Fallback>
        </mc:AlternateContent>
      </w:r>
    </w:p>
    <w:p w14:paraId="45FC2C9F" w14:textId="77777777" w:rsidR="005E7C8F" w:rsidRDefault="005E7C8F">
      <w:pPr>
        <w:rPr>
          <w:b/>
          <w:bCs/>
          <w:sz w:val="24"/>
          <w:szCs w:val="24"/>
        </w:rPr>
      </w:pPr>
      <w:r>
        <w:rPr>
          <w:b/>
          <w:bCs/>
          <w:sz w:val="24"/>
          <w:szCs w:val="24"/>
        </w:rPr>
        <w:br w:type="page"/>
      </w:r>
    </w:p>
    <w:p w14:paraId="06084972" w14:textId="3A78C3CC" w:rsidR="00DB2DF1" w:rsidRPr="005148E7" w:rsidRDefault="00DB2DF1" w:rsidP="00C27887">
      <w:pPr>
        <w:ind w:firstLine="426"/>
        <w:rPr>
          <w:b/>
          <w:bCs/>
          <w:sz w:val="24"/>
          <w:szCs w:val="24"/>
        </w:rPr>
      </w:pPr>
      <w:r w:rsidRPr="005148E7">
        <w:rPr>
          <w:b/>
          <w:bCs/>
          <w:sz w:val="24"/>
          <w:szCs w:val="24"/>
        </w:rPr>
        <w:lastRenderedPageBreak/>
        <w:t>Cutting:</w:t>
      </w:r>
    </w:p>
    <w:p w14:paraId="44879E41" w14:textId="0A05FC87" w:rsidR="005E7C8F" w:rsidRPr="005E7C8F" w:rsidRDefault="00DB2DF1" w:rsidP="005E7C8F">
      <w:pPr>
        <w:spacing w:after="360"/>
        <w:ind w:firstLine="0"/>
      </w:pPr>
      <w:r>
        <w:t xml:space="preserve">Once the bottle is clean and dry, place it into the stacking module. </w:t>
      </w:r>
      <w:r w:rsidR="00B54692">
        <w:t>Place the</w:t>
      </w:r>
      <w:r>
        <w:t xml:space="preserve"> bottle in</w:t>
      </w:r>
      <w:r w:rsidR="00B54692">
        <w:t>to the</w:t>
      </w:r>
      <w:r>
        <w:t xml:space="preserve"> adapter and manually operate the handle to activate the cutting tool. The blades, arranged in a cross-like manner, </w:t>
      </w:r>
      <w:r w:rsidR="00B54692">
        <w:t>should</w:t>
      </w:r>
      <w:r>
        <w:t xml:space="preserve"> cut the bottle while preserving the opening intact. This process prepares the bottle for efficient stacking.</w:t>
      </w:r>
    </w:p>
    <w:p w14:paraId="0E0525D7" w14:textId="208FB7B7" w:rsidR="00DB2DF1" w:rsidRPr="005148E7" w:rsidRDefault="00DB2DF1" w:rsidP="00C27887">
      <w:pPr>
        <w:ind w:firstLine="426"/>
        <w:rPr>
          <w:b/>
          <w:bCs/>
          <w:sz w:val="24"/>
          <w:szCs w:val="24"/>
        </w:rPr>
      </w:pPr>
      <w:r w:rsidRPr="005148E7">
        <w:rPr>
          <w:b/>
          <w:bCs/>
          <w:sz w:val="24"/>
          <w:szCs w:val="24"/>
        </w:rPr>
        <w:t>Inspection and Storage:</w:t>
      </w:r>
    </w:p>
    <w:p w14:paraId="6D9AE69E" w14:textId="794D128A" w:rsidR="005E7C8F" w:rsidRDefault="00DB2DF1" w:rsidP="005148E7">
      <w:pPr>
        <w:ind w:firstLine="0"/>
      </w:pPr>
      <w:r>
        <w:t>Inspect the cut and cleaned bottle for any missed contaminants, and if necessary, remove the remains. Place the bottles through the opening onto the transport unit (pole)</w:t>
      </w:r>
      <w:r w:rsidR="00C27887">
        <w:t xml:space="preserve"> as represented in Figure </w:t>
      </w:r>
      <w:r w:rsidR="00B54692">
        <w:t>8</w:t>
      </w:r>
      <w:r w:rsidR="00C27887">
        <w:t>.</w:t>
      </w:r>
    </w:p>
    <w:p w14:paraId="645F278F" w14:textId="0BDD1D83" w:rsidR="00DB2DF1" w:rsidRPr="005E7C8F" w:rsidRDefault="005E7C8F" w:rsidP="005E7C8F">
      <w:r w:rsidRPr="00900632">
        <w:rPr>
          <w:noProof/>
        </w:rPr>
        <mc:AlternateContent>
          <mc:Choice Requires="wpg">
            <w:drawing>
              <wp:anchor distT="0" distB="0" distL="114300" distR="114300" simplePos="0" relativeHeight="251655169" behindDoc="0" locked="0" layoutInCell="1" allowOverlap="1" wp14:anchorId="09AFE86A" wp14:editId="200A25B9">
                <wp:simplePos x="0" y="0"/>
                <wp:positionH relativeFrom="page">
                  <wp:align>center</wp:align>
                </wp:positionH>
                <wp:positionV relativeFrom="margin">
                  <wp:posOffset>3465179</wp:posOffset>
                </wp:positionV>
                <wp:extent cx="3519170" cy="4028440"/>
                <wp:effectExtent l="0" t="0" r="5080" b="0"/>
                <wp:wrapTopAndBottom/>
                <wp:docPr id="1710890373" name="Group 1710890373"/>
                <wp:cNvGraphicFramePr/>
                <a:graphic xmlns:a="http://schemas.openxmlformats.org/drawingml/2006/main">
                  <a:graphicData uri="http://schemas.microsoft.com/office/word/2010/wordprocessingGroup">
                    <wpg:wgp>
                      <wpg:cNvGrpSpPr/>
                      <wpg:grpSpPr>
                        <a:xfrm>
                          <a:off x="0" y="0"/>
                          <a:ext cx="3519170" cy="4028440"/>
                          <a:chOff x="-345091" y="0"/>
                          <a:chExt cx="3520229" cy="4029667"/>
                        </a:xfrm>
                      </wpg:grpSpPr>
                      <pic:pic xmlns:pic="http://schemas.openxmlformats.org/drawingml/2006/picture">
                        <pic:nvPicPr>
                          <pic:cNvPr id="999791934" name="Grafik 5"/>
                          <pic:cNvPicPr>
                            <a:picLocks noChangeAspect="1"/>
                          </pic:cNvPicPr>
                        </pic:nvPicPr>
                        <pic:blipFill rotWithShape="1">
                          <a:blip r:embed="rId42" cstate="print">
                            <a:extLst>
                              <a:ext uri="{28A0092B-C50C-407E-A947-70E740481C1C}">
                                <a14:useLocalDpi xmlns:a14="http://schemas.microsoft.com/office/drawing/2010/main" val="0"/>
                              </a:ext>
                            </a:extLst>
                          </a:blip>
                          <a:srcRect l="13410" r="4517"/>
                          <a:stretch/>
                        </pic:blipFill>
                        <pic:spPr bwMode="auto">
                          <a:xfrm>
                            <a:off x="-345091" y="0"/>
                            <a:ext cx="3520229" cy="3561530"/>
                          </a:xfrm>
                          <a:prstGeom prst="rect">
                            <a:avLst/>
                          </a:prstGeom>
                          <a:ln>
                            <a:noFill/>
                          </a:ln>
                          <a:extLst>
                            <a:ext uri="{53640926-AAD7-44D8-BBD7-CCE9431645EC}">
                              <a14:shadowObscured xmlns:a14="http://schemas.microsoft.com/office/drawing/2010/main"/>
                            </a:ext>
                          </a:extLst>
                        </pic:spPr>
                      </pic:pic>
                      <wps:wsp>
                        <wps:cNvPr id="320288550" name="Textfeld 1"/>
                        <wps:cNvSpPr txBox="1"/>
                        <wps:spPr>
                          <a:xfrm>
                            <a:off x="-336462" y="3647288"/>
                            <a:ext cx="3460234" cy="382379"/>
                          </a:xfrm>
                          <a:prstGeom prst="rect">
                            <a:avLst/>
                          </a:prstGeom>
                          <a:solidFill>
                            <a:prstClr val="white"/>
                          </a:solidFill>
                          <a:ln>
                            <a:noFill/>
                          </a:ln>
                        </wps:spPr>
                        <wps:txbx>
                          <w:txbxContent>
                            <w:p w14:paraId="2CA87B17" w14:textId="0F31FF83" w:rsidR="00923C2A" w:rsidRPr="00B910A0" w:rsidRDefault="00923C2A" w:rsidP="00923C2A">
                              <w:pPr>
                                <w:pStyle w:val="Beschriftung"/>
                                <w:rPr>
                                  <w:noProof/>
                                </w:rPr>
                              </w:pPr>
                              <w:bookmarkStart w:id="32" w:name="_Ref155531325"/>
                              <w:r>
                                <w:t xml:space="preserve">Figure </w:t>
                              </w:r>
                              <w:bookmarkEnd w:id="32"/>
                              <w:r w:rsidR="00B54692">
                                <w:t>8</w:t>
                              </w:r>
                              <w:r>
                                <w:t xml:space="preserve">: </w:t>
                              </w:r>
                              <w:r w:rsidR="000F499A">
                                <w:t xml:space="preserve">3D-representation of the </w:t>
                              </w:r>
                              <w:r w:rsidR="009E7C71">
                                <w:t>loading process. Bottles are stacked on the pole and slide into the rail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FE86A" id="Group 1710890373" o:spid="_x0000_s1099" style="position:absolute;left:0;text-align:left;margin-left:0;margin-top:272.85pt;width:277.1pt;height:317.2pt;z-index:251655169;mso-position-horizontal:center;mso-position-horizontal-relative:page;mso-position-vertical-relative:margin;mso-width-relative:margin;mso-height-relative:margin" coordorigin="-3450" coordsize="35202,40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">
                <v:shape id="Grafik 5" o:spid="_x0000_s1100" type="#_x0000_t75" style="position:absolute;left:-3450;width:35201;height:3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">
                  <v:imagedata r:id="rId43" o:title="" cropleft="8788f" cropright="2960f"/>
                </v:shape>
                <v:shape id="Textfeld 1" o:spid="_x0000_s1101" type="#_x0000_t202" style="position:absolute;left:-3364;top:36472;width:34601;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" stroked="f">
                  <v:textbox inset="0,0,0,0">
                    <w:txbxContent>
                      <w:p w14:paraId="2CA87B17" w14:textId="0F31FF83" w:rsidR="00923C2A" w:rsidRPr="00B910A0" w:rsidRDefault="00923C2A" w:rsidP="00923C2A">
                        <w:pPr>
                          <w:pStyle w:val="Beschriftung"/>
                          <w:rPr>
                            <w:noProof/>
                          </w:rPr>
                        </w:pPr>
                        <w:bookmarkStart w:id="36" w:name="_Ref155531325"/>
                        <w:r>
                          <w:t xml:space="preserve">Figure </w:t>
                        </w:r>
                        <w:bookmarkEnd w:id="36"/>
                        <w:r w:rsidR="00B54692">
                          <w:t>8</w:t>
                        </w:r>
                        <w:r>
                          <w:t xml:space="preserve">: </w:t>
                        </w:r>
                        <w:r w:rsidR="000F499A">
                          <w:t xml:space="preserve">3D-representation of the </w:t>
                        </w:r>
                        <w:r w:rsidR="009E7C71">
                          <w:t>loading process. Bottles are stacked on the pole and slide into the rail</w:t>
                        </w:r>
                      </w:p>
                    </w:txbxContent>
                  </v:textbox>
                </v:shape>
                <w10:wrap type="topAndBottom" anchorx="page" anchory="margin"/>
              </v:group>
            </w:pict>
          </mc:Fallback>
        </mc:AlternateContent>
      </w:r>
      <w:r>
        <w:br w:type="page"/>
      </w:r>
    </w:p>
    <w:p w14:paraId="4FA5DFB4" w14:textId="2ECB8CBA" w:rsidR="00DB2DF1" w:rsidRDefault="00DB2DF1" w:rsidP="00DB2DF1">
      <w:pPr>
        <w:pStyle w:val="berschrift2"/>
        <w:rPr>
          <w:lang w:val="en-GB"/>
        </w:rPr>
      </w:pPr>
      <w:bookmarkStart w:id="33" w:name="_Toc162458459"/>
      <w:r>
        <w:rPr>
          <w:lang w:val="en-GB"/>
        </w:rPr>
        <w:lastRenderedPageBreak/>
        <w:t>Maintenance</w:t>
      </w:r>
      <w:bookmarkEnd w:id="33"/>
    </w:p>
    <w:p w14:paraId="6F3AB744" w14:textId="137B82AA" w:rsidR="000F1831" w:rsidRPr="000F1831" w:rsidRDefault="000F1831" w:rsidP="005148E7">
      <w:pPr>
        <w:pStyle w:val="StandardWeb"/>
        <w:spacing w:line="360" w:lineRule="auto"/>
        <w:ind w:firstLine="567"/>
        <w:rPr>
          <w:sz w:val="22"/>
          <w:szCs w:val="22"/>
          <w:lang w:val="en-US"/>
        </w:rPr>
      </w:pPr>
      <w:bookmarkStart w:id="34" w:name="_Hlk162088029"/>
      <w:r w:rsidRPr="000F1831">
        <w:rPr>
          <w:sz w:val="22"/>
          <w:szCs w:val="22"/>
          <w:lang w:val="en-US"/>
        </w:rPr>
        <w:t xml:space="preserve">To maintain the efficiency and longevity of the </w:t>
      </w:r>
      <w:r w:rsidR="00B54692">
        <w:rPr>
          <w:sz w:val="22"/>
          <w:szCs w:val="22"/>
          <w:lang w:val="en-US"/>
        </w:rPr>
        <w:t>bottle</w:t>
      </w:r>
      <w:r w:rsidRPr="000F1831">
        <w:rPr>
          <w:sz w:val="22"/>
          <w:szCs w:val="22"/>
          <w:lang w:val="en-US"/>
        </w:rPr>
        <w:t xml:space="preserve"> </w:t>
      </w:r>
      <w:r w:rsidR="00B54692">
        <w:rPr>
          <w:sz w:val="22"/>
          <w:szCs w:val="22"/>
          <w:lang w:val="en-US"/>
        </w:rPr>
        <w:t>p</w:t>
      </w:r>
      <w:r w:rsidRPr="000F1831">
        <w:rPr>
          <w:sz w:val="22"/>
          <w:szCs w:val="22"/>
          <w:lang w:val="en-US"/>
        </w:rPr>
        <w:t>re-</w:t>
      </w:r>
      <w:r w:rsidR="00B54692">
        <w:rPr>
          <w:sz w:val="22"/>
          <w:szCs w:val="22"/>
          <w:lang w:val="en-US"/>
        </w:rPr>
        <w:t>c</w:t>
      </w:r>
      <w:r w:rsidRPr="000F1831">
        <w:rPr>
          <w:sz w:val="22"/>
          <w:szCs w:val="22"/>
          <w:lang w:val="en-US"/>
        </w:rPr>
        <w:t xml:space="preserve">leaning </w:t>
      </w:r>
      <w:r w:rsidR="00B54692">
        <w:rPr>
          <w:sz w:val="22"/>
          <w:szCs w:val="22"/>
          <w:lang w:val="en-US"/>
        </w:rPr>
        <w:t>s</w:t>
      </w:r>
      <w:r w:rsidRPr="000F1831">
        <w:rPr>
          <w:sz w:val="22"/>
          <w:szCs w:val="22"/>
          <w:lang w:val="en-US"/>
        </w:rPr>
        <w:t>tation, adhere to the following maintenance routines. Regular maintenance</w:t>
      </w:r>
      <w:r>
        <w:rPr>
          <w:sz w:val="22"/>
          <w:szCs w:val="22"/>
          <w:lang w:val="en-US"/>
        </w:rPr>
        <w:t xml:space="preserve"> </w:t>
      </w:r>
      <w:r w:rsidRPr="000F1831">
        <w:rPr>
          <w:sz w:val="22"/>
          <w:szCs w:val="22"/>
          <w:lang w:val="en-US"/>
        </w:rPr>
        <w:t>also contributes to a safer working environment for all operators.</w:t>
      </w:r>
    </w:p>
    <w:bookmarkEnd w:id="34"/>
    <w:p w14:paraId="3A95B07A" w14:textId="2089D2A4" w:rsidR="000F1831" w:rsidRPr="000F1831" w:rsidRDefault="000F1831" w:rsidP="000F1831">
      <w:pPr>
        <w:pStyle w:val="StandardWeb"/>
        <w:numPr>
          <w:ilvl w:val="0"/>
          <w:numId w:val="45"/>
        </w:numPr>
        <w:spacing w:line="360" w:lineRule="auto"/>
        <w:rPr>
          <w:sz w:val="22"/>
          <w:szCs w:val="22"/>
          <w:lang w:val="en-US"/>
        </w:rPr>
      </w:pPr>
      <w:r w:rsidRPr="000F1831">
        <w:rPr>
          <w:rStyle w:val="Fett"/>
          <w:rFonts w:eastAsiaTheme="majorEastAsia"/>
          <w:sz w:val="22"/>
          <w:szCs w:val="22"/>
          <w:lang w:val="en-US"/>
        </w:rPr>
        <w:t>Regular Inspection:</w:t>
      </w:r>
      <w:r w:rsidRPr="000F1831">
        <w:rPr>
          <w:sz w:val="22"/>
          <w:szCs w:val="22"/>
          <w:lang w:val="en-US"/>
        </w:rPr>
        <w:t xml:space="preserve"> Conduct routine inspections of all modules, focusing on wear and tear, especially on the moving parts, hoses, and joints. Check for any signs of damage or corrosion that could impact the station's functionality.</w:t>
      </w:r>
      <w:r>
        <w:rPr>
          <w:sz w:val="22"/>
          <w:szCs w:val="22"/>
          <w:lang w:val="en-US"/>
        </w:rPr>
        <w:t xml:space="preserve"> If </w:t>
      </w:r>
      <w:proofErr w:type="gramStart"/>
      <w:r>
        <w:rPr>
          <w:sz w:val="22"/>
          <w:szCs w:val="22"/>
          <w:lang w:val="en-US"/>
        </w:rPr>
        <w:t>necessary</w:t>
      </w:r>
      <w:proofErr w:type="gramEnd"/>
      <w:r>
        <w:rPr>
          <w:sz w:val="22"/>
          <w:szCs w:val="22"/>
          <w:lang w:val="en-US"/>
        </w:rPr>
        <w:t xml:space="preserve"> tighten screws that were loosened over time.</w:t>
      </w:r>
    </w:p>
    <w:p w14:paraId="1BA00D11" w14:textId="05A3391D" w:rsidR="000F1831" w:rsidRPr="000F1831" w:rsidRDefault="00B54692" w:rsidP="000F1831">
      <w:pPr>
        <w:pStyle w:val="StandardWeb"/>
        <w:numPr>
          <w:ilvl w:val="0"/>
          <w:numId w:val="45"/>
        </w:numPr>
        <w:spacing w:line="360" w:lineRule="auto"/>
        <w:rPr>
          <w:sz w:val="22"/>
          <w:szCs w:val="22"/>
          <w:lang w:val="en-US"/>
        </w:rPr>
      </w:pPr>
      <w:r>
        <w:rPr>
          <w:rStyle w:val="Fett"/>
          <w:rFonts w:eastAsiaTheme="majorEastAsia"/>
          <w:sz w:val="22"/>
          <w:szCs w:val="22"/>
          <w:lang w:val="en-US"/>
        </w:rPr>
        <w:t>Water</w:t>
      </w:r>
      <w:r w:rsidR="000F1831" w:rsidRPr="000F1831">
        <w:rPr>
          <w:rStyle w:val="Fett"/>
          <w:rFonts w:eastAsiaTheme="majorEastAsia"/>
          <w:sz w:val="22"/>
          <w:szCs w:val="22"/>
          <w:lang w:val="en-US"/>
        </w:rPr>
        <w:t xml:space="preserve"> Module Maintenance:</w:t>
      </w:r>
      <w:r w:rsidR="000F1831" w:rsidRPr="000F1831">
        <w:rPr>
          <w:sz w:val="22"/>
          <w:szCs w:val="22"/>
          <w:lang w:val="en-US"/>
        </w:rPr>
        <w:t xml:space="preserve"> The filters in the water module should be cleaned and checked for clogs regularly to maintain optimal water flow and pressure. Inspect the pump and valves for signs of wear or leakage and replace parts as necessary.</w:t>
      </w:r>
    </w:p>
    <w:p w14:paraId="6622095C" w14:textId="0BE6CB71" w:rsidR="000F1831" w:rsidRPr="000F1831" w:rsidRDefault="000F1831" w:rsidP="000F1831">
      <w:pPr>
        <w:pStyle w:val="StandardWeb"/>
        <w:numPr>
          <w:ilvl w:val="0"/>
          <w:numId w:val="45"/>
        </w:numPr>
        <w:spacing w:line="360" w:lineRule="auto"/>
        <w:rPr>
          <w:sz w:val="22"/>
          <w:szCs w:val="22"/>
          <w:lang w:val="en-US"/>
        </w:rPr>
      </w:pPr>
      <w:r w:rsidRPr="000F1831">
        <w:rPr>
          <w:rStyle w:val="Fett"/>
          <w:rFonts w:eastAsiaTheme="majorEastAsia"/>
          <w:sz w:val="22"/>
          <w:szCs w:val="22"/>
          <w:lang w:val="en-US"/>
        </w:rPr>
        <w:t>Cutting Tool Care:</w:t>
      </w:r>
      <w:r w:rsidRPr="000F1831">
        <w:rPr>
          <w:sz w:val="22"/>
          <w:szCs w:val="22"/>
          <w:lang w:val="en-US"/>
        </w:rPr>
        <w:t xml:space="preserve"> Regularly inspect the cutting blades for sharpness and signs of wear. Dull blades can result in inefficient cutting </w:t>
      </w:r>
      <w:r>
        <w:rPr>
          <w:sz w:val="22"/>
          <w:szCs w:val="22"/>
          <w:lang w:val="en-US"/>
        </w:rPr>
        <w:t>and restricted functionality. Resharpen or r</w:t>
      </w:r>
      <w:r w:rsidRPr="000F1831">
        <w:rPr>
          <w:sz w:val="22"/>
          <w:szCs w:val="22"/>
          <w:lang w:val="en-US"/>
        </w:rPr>
        <w:t xml:space="preserve">eplace blades </w:t>
      </w:r>
      <w:r>
        <w:rPr>
          <w:sz w:val="22"/>
          <w:szCs w:val="22"/>
          <w:lang w:val="en-US"/>
        </w:rPr>
        <w:t xml:space="preserve">when </w:t>
      </w:r>
      <w:r w:rsidRPr="000F1831">
        <w:rPr>
          <w:sz w:val="22"/>
          <w:szCs w:val="22"/>
          <w:lang w:val="en-US"/>
        </w:rPr>
        <w:t xml:space="preserve">a </w:t>
      </w:r>
      <w:r>
        <w:rPr>
          <w:sz w:val="22"/>
          <w:szCs w:val="22"/>
          <w:lang w:val="en-US"/>
        </w:rPr>
        <w:t xml:space="preserve">significant </w:t>
      </w:r>
      <w:r w:rsidRPr="000F1831">
        <w:rPr>
          <w:sz w:val="22"/>
          <w:szCs w:val="22"/>
          <w:lang w:val="en-US"/>
        </w:rPr>
        <w:t>decrease in performance</w:t>
      </w:r>
      <w:r>
        <w:rPr>
          <w:sz w:val="22"/>
          <w:szCs w:val="22"/>
          <w:lang w:val="en-US"/>
        </w:rPr>
        <w:t xml:space="preserve"> is noticed</w:t>
      </w:r>
      <w:r w:rsidRPr="000F1831">
        <w:rPr>
          <w:sz w:val="22"/>
          <w:szCs w:val="22"/>
          <w:lang w:val="en-US"/>
        </w:rPr>
        <w:t>.</w:t>
      </w:r>
    </w:p>
    <w:p w14:paraId="03632813" w14:textId="236C5F06" w:rsidR="00DB2DF1" w:rsidRPr="00C27887" w:rsidRDefault="000F1831" w:rsidP="00C27887">
      <w:pPr>
        <w:pStyle w:val="StandardWeb"/>
        <w:numPr>
          <w:ilvl w:val="0"/>
          <w:numId w:val="45"/>
        </w:numPr>
        <w:spacing w:line="360" w:lineRule="auto"/>
        <w:rPr>
          <w:sz w:val="22"/>
          <w:szCs w:val="22"/>
          <w:lang w:val="en-US"/>
        </w:rPr>
      </w:pPr>
      <w:r w:rsidRPr="000F1831">
        <w:rPr>
          <w:rStyle w:val="Fett"/>
          <w:rFonts w:eastAsiaTheme="majorEastAsia"/>
          <w:sz w:val="22"/>
          <w:szCs w:val="22"/>
          <w:lang w:val="en-US"/>
        </w:rPr>
        <w:t xml:space="preserve">Pressure Tank </w:t>
      </w:r>
      <w:r w:rsidR="00B54692">
        <w:rPr>
          <w:rStyle w:val="Fett"/>
          <w:rFonts w:eastAsiaTheme="majorEastAsia"/>
          <w:sz w:val="22"/>
          <w:szCs w:val="22"/>
          <w:lang w:val="en-US"/>
        </w:rPr>
        <w:t>Inspection</w:t>
      </w:r>
      <w:r w:rsidRPr="000F1831">
        <w:rPr>
          <w:rStyle w:val="Fett"/>
          <w:rFonts w:eastAsiaTheme="majorEastAsia"/>
          <w:sz w:val="22"/>
          <w:szCs w:val="22"/>
          <w:lang w:val="en-US"/>
        </w:rPr>
        <w:t>:</w:t>
      </w:r>
      <w:r w:rsidRPr="000F1831">
        <w:rPr>
          <w:sz w:val="22"/>
          <w:szCs w:val="22"/>
          <w:lang w:val="en-US"/>
        </w:rPr>
        <w:t xml:space="preserve"> Periodically inspect the pressure tank for any signs of damage, corrosion, or wear. Check the seals and valves to ensure they are functioning correctly and not leaking. It's crucial to maintain the tank properly to prevent potential safety hazards due to overpressure or material failure.</w:t>
      </w:r>
    </w:p>
    <w:p w14:paraId="7880FCD5" w14:textId="424C665D" w:rsidR="000F1831" w:rsidRDefault="000F1831" w:rsidP="000F1831">
      <w:pPr>
        <w:pStyle w:val="berschrift2"/>
        <w:rPr>
          <w:lang w:val="en-GB"/>
        </w:rPr>
      </w:pPr>
      <w:bookmarkStart w:id="35" w:name="_Toc162458460"/>
      <w:r>
        <w:rPr>
          <w:lang w:val="en-GB"/>
        </w:rPr>
        <w:t xml:space="preserve">Safety </w:t>
      </w:r>
      <w:r w:rsidR="00890E9E">
        <w:rPr>
          <w:lang w:val="en-GB"/>
        </w:rPr>
        <w:t>P</w:t>
      </w:r>
      <w:r>
        <w:rPr>
          <w:lang w:val="en-GB"/>
        </w:rPr>
        <w:t>recautions</w:t>
      </w:r>
      <w:bookmarkEnd w:id="35"/>
    </w:p>
    <w:p w14:paraId="52A67FEE" w14:textId="77777777" w:rsidR="000F1831" w:rsidRPr="000F1831" w:rsidRDefault="000F1831" w:rsidP="005148E7">
      <w:pPr>
        <w:pStyle w:val="StandardWeb"/>
        <w:spacing w:line="360" w:lineRule="auto"/>
        <w:ind w:firstLine="567"/>
        <w:rPr>
          <w:sz w:val="22"/>
          <w:szCs w:val="22"/>
          <w:lang w:val="en-US"/>
        </w:rPr>
      </w:pPr>
      <w:r w:rsidRPr="000F1831">
        <w:rPr>
          <w:sz w:val="22"/>
          <w:szCs w:val="22"/>
          <w:lang w:val="en-US"/>
        </w:rPr>
        <w:t>Operating the HDPE Bottle Pre-Cleaning Station involves various components that require careful handling to ensure safety. Pay special attention to the following:</w:t>
      </w:r>
    </w:p>
    <w:p w14:paraId="5886A068" w14:textId="307A7D03" w:rsidR="000F1831" w:rsidRPr="000F1831" w:rsidRDefault="000F1831" w:rsidP="000F1831">
      <w:pPr>
        <w:pStyle w:val="StandardWeb"/>
        <w:numPr>
          <w:ilvl w:val="0"/>
          <w:numId w:val="46"/>
        </w:numPr>
        <w:spacing w:line="360" w:lineRule="auto"/>
        <w:rPr>
          <w:sz w:val="22"/>
          <w:szCs w:val="22"/>
          <w:lang w:val="en-US"/>
        </w:rPr>
      </w:pPr>
      <w:r w:rsidRPr="000F1831">
        <w:rPr>
          <w:rStyle w:val="Fett"/>
          <w:rFonts w:eastAsiaTheme="majorEastAsia"/>
          <w:sz w:val="22"/>
          <w:szCs w:val="22"/>
          <w:lang w:val="en-US"/>
        </w:rPr>
        <w:t>Protective Gear:</w:t>
      </w:r>
      <w:r w:rsidRPr="000F1831">
        <w:rPr>
          <w:sz w:val="22"/>
          <w:szCs w:val="22"/>
          <w:lang w:val="en-US"/>
        </w:rPr>
        <w:t xml:space="preserve"> Always wear appropriate protective gear, including gloves, eyewear, and closed-toe shoes, to safeguard against potential hazards such as splashes, sharp edges, </w:t>
      </w:r>
      <w:r w:rsidR="00B54692">
        <w:rPr>
          <w:sz w:val="22"/>
          <w:szCs w:val="22"/>
          <w:lang w:val="en-US"/>
        </w:rPr>
        <w:t>or falling tools.</w:t>
      </w:r>
    </w:p>
    <w:p w14:paraId="3FC4928B" w14:textId="1A8D8A47" w:rsidR="000F1831" w:rsidRPr="000F1831" w:rsidRDefault="000F1831" w:rsidP="000F1831">
      <w:pPr>
        <w:pStyle w:val="StandardWeb"/>
        <w:numPr>
          <w:ilvl w:val="0"/>
          <w:numId w:val="46"/>
        </w:numPr>
        <w:spacing w:line="360" w:lineRule="auto"/>
        <w:rPr>
          <w:sz w:val="22"/>
          <w:szCs w:val="22"/>
          <w:lang w:val="en-US"/>
        </w:rPr>
      </w:pPr>
      <w:r w:rsidRPr="000F1831">
        <w:rPr>
          <w:rStyle w:val="Fett"/>
          <w:rFonts w:eastAsiaTheme="majorEastAsia"/>
          <w:sz w:val="22"/>
          <w:szCs w:val="22"/>
          <w:lang w:val="en-US"/>
        </w:rPr>
        <w:t>Handling Sharp Edges:</w:t>
      </w:r>
      <w:r w:rsidRPr="000F1831">
        <w:rPr>
          <w:sz w:val="22"/>
          <w:szCs w:val="22"/>
          <w:lang w:val="en-US"/>
        </w:rPr>
        <w:t xml:space="preserve"> The cutting tool incorporates sharp blades that pose a risk of cuts or injuries. Handle the cutting module with utmost care, especially when inserting or removing bottles from the adapter. Ensure the blades are fully retracted </w:t>
      </w:r>
      <w:r>
        <w:rPr>
          <w:sz w:val="22"/>
          <w:szCs w:val="22"/>
          <w:lang w:val="en-US"/>
        </w:rPr>
        <w:t xml:space="preserve">when </w:t>
      </w:r>
      <w:r w:rsidRPr="000F1831">
        <w:rPr>
          <w:sz w:val="22"/>
          <w:szCs w:val="22"/>
          <w:lang w:val="en-US"/>
        </w:rPr>
        <w:t>performing maintenance or adjustments.</w:t>
      </w:r>
    </w:p>
    <w:p w14:paraId="7336B363" w14:textId="11BA20A5" w:rsidR="000F1831" w:rsidRPr="000F1831" w:rsidRDefault="000F1831" w:rsidP="000F1831">
      <w:pPr>
        <w:pStyle w:val="StandardWeb"/>
        <w:numPr>
          <w:ilvl w:val="0"/>
          <w:numId w:val="46"/>
        </w:numPr>
        <w:spacing w:line="360" w:lineRule="auto"/>
        <w:rPr>
          <w:sz w:val="22"/>
          <w:szCs w:val="22"/>
          <w:lang w:val="en-US"/>
        </w:rPr>
      </w:pPr>
      <w:r w:rsidRPr="000F1831">
        <w:rPr>
          <w:rStyle w:val="Fett"/>
          <w:rFonts w:eastAsiaTheme="majorEastAsia"/>
          <w:sz w:val="22"/>
          <w:szCs w:val="22"/>
          <w:lang w:val="en-US"/>
        </w:rPr>
        <w:t>Monitoring Water Pressure:</w:t>
      </w:r>
      <w:r w:rsidRPr="000F1831">
        <w:rPr>
          <w:sz w:val="22"/>
          <w:szCs w:val="22"/>
          <w:lang w:val="en-US"/>
        </w:rPr>
        <w:t xml:space="preserve"> The pressure tank is a critical component of the cleaning module. Regularly check the tank's integrity and the pressure levels</w:t>
      </w:r>
      <w:r w:rsidR="00B54692">
        <w:rPr>
          <w:sz w:val="22"/>
          <w:szCs w:val="22"/>
          <w:lang w:val="en-US"/>
        </w:rPr>
        <w:t xml:space="preserve"> during operation</w:t>
      </w:r>
      <w:r w:rsidRPr="000F1831">
        <w:rPr>
          <w:sz w:val="22"/>
          <w:szCs w:val="22"/>
          <w:lang w:val="en-US"/>
        </w:rPr>
        <w:t xml:space="preserve"> using the barometer</w:t>
      </w:r>
      <w:r w:rsidR="00B54692">
        <w:rPr>
          <w:sz w:val="22"/>
          <w:szCs w:val="22"/>
          <w:lang w:val="en-US"/>
        </w:rPr>
        <w:t xml:space="preserve"> and a visual check on deformed parts or leakage</w:t>
      </w:r>
      <w:r w:rsidRPr="000F1831">
        <w:rPr>
          <w:sz w:val="22"/>
          <w:szCs w:val="22"/>
          <w:lang w:val="en-US"/>
        </w:rPr>
        <w:t xml:space="preserve">. Ensure that the </w:t>
      </w:r>
      <w:r w:rsidRPr="000F1831">
        <w:rPr>
          <w:sz w:val="22"/>
          <w:szCs w:val="22"/>
          <w:lang w:val="en-US"/>
        </w:rPr>
        <w:lastRenderedPageBreak/>
        <w:t>pressure stays within the recommended safe</w:t>
      </w:r>
      <w:r w:rsidR="00B54692">
        <w:rPr>
          <w:sz w:val="22"/>
          <w:szCs w:val="22"/>
          <w:lang w:val="en-US"/>
        </w:rPr>
        <w:t>ty</w:t>
      </w:r>
      <w:r w:rsidRPr="000F1831">
        <w:rPr>
          <w:sz w:val="22"/>
          <w:szCs w:val="22"/>
          <w:lang w:val="en-US"/>
        </w:rPr>
        <w:t xml:space="preserve"> limits to prevent any risk of tank rupture or leaks.</w:t>
      </w:r>
      <w:r w:rsidR="00C27887">
        <w:rPr>
          <w:sz w:val="22"/>
          <w:szCs w:val="22"/>
          <w:lang w:val="en-US"/>
        </w:rPr>
        <w:t xml:space="preserve"> For this </w:t>
      </w:r>
      <w:proofErr w:type="gramStart"/>
      <w:r w:rsidR="00C27887">
        <w:rPr>
          <w:sz w:val="22"/>
          <w:szCs w:val="22"/>
          <w:lang w:val="en-US"/>
        </w:rPr>
        <w:t>reason</w:t>
      </w:r>
      <w:proofErr w:type="gramEnd"/>
      <w:r w:rsidR="00C27887">
        <w:rPr>
          <w:sz w:val="22"/>
          <w:szCs w:val="22"/>
          <w:lang w:val="en-US"/>
        </w:rPr>
        <w:t xml:space="preserve"> do not operate the pre-cleaning station without a safety valve.</w:t>
      </w:r>
    </w:p>
    <w:p w14:paraId="666D7C5C" w14:textId="5CCF20AB" w:rsidR="0039395A" w:rsidRPr="005E7C8F" w:rsidRDefault="000F1831" w:rsidP="005E7C8F">
      <w:pPr>
        <w:pStyle w:val="StandardWeb"/>
        <w:numPr>
          <w:ilvl w:val="0"/>
          <w:numId w:val="46"/>
        </w:numPr>
        <w:spacing w:line="360" w:lineRule="auto"/>
        <w:rPr>
          <w:sz w:val="22"/>
          <w:szCs w:val="22"/>
          <w:lang w:val="en-US"/>
        </w:rPr>
      </w:pPr>
      <w:r w:rsidRPr="000F1831">
        <w:rPr>
          <w:rStyle w:val="Fett"/>
          <w:rFonts w:eastAsiaTheme="majorEastAsia"/>
          <w:sz w:val="22"/>
          <w:szCs w:val="22"/>
          <w:lang w:val="en-US"/>
        </w:rPr>
        <w:t>Secure Operation Area:</w:t>
      </w:r>
      <w:r w:rsidRPr="000F1831">
        <w:rPr>
          <w:sz w:val="22"/>
          <w:szCs w:val="22"/>
          <w:lang w:val="en-US"/>
        </w:rPr>
        <w:t xml:space="preserve"> Keep the operation</w:t>
      </w:r>
      <w:r w:rsidR="00B54692">
        <w:rPr>
          <w:sz w:val="22"/>
          <w:szCs w:val="22"/>
          <w:lang w:val="en-US"/>
        </w:rPr>
        <w:t>al</w:t>
      </w:r>
      <w:r w:rsidRPr="000F1831">
        <w:rPr>
          <w:sz w:val="22"/>
          <w:szCs w:val="22"/>
          <w:lang w:val="en-US"/>
        </w:rPr>
        <w:t xml:space="preserve"> area around the </w:t>
      </w:r>
      <w:r w:rsidR="00B54692">
        <w:rPr>
          <w:sz w:val="22"/>
          <w:szCs w:val="22"/>
          <w:lang w:val="en-US"/>
        </w:rPr>
        <w:t xml:space="preserve">pre-cleaning </w:t>
      </w:r>
      <w:r w:rsidRPr="000F1831">
        <w:rPr>
          <w:sz w:val="22"/>
          <w:szCs w:val="22"/>
          <w:lang w:val="en-US"/>
        </w:rPr>
        <w:t xml:space="preserve">station clear of clutter, water, and cleaning agents to prevent slips and falls. Ensure </w:t>
      </w:r>
      <w:r>
        <w:rPr>
          <w:sz w:val="22"/>
          <w:szCs w:val="22"/>
          <w:lang w:val="en-US"/>
        </w:rPr>
        <w:t xml:space="preserve">that </w:t>
      </w:r>
      <w:r w:rsidRPr="000F1831">
        <w:rPr>
          <w:sz w:val="22"/>
          <w:szCs w:val="22"/>
          <w:lang w:val="en-US"/>
        </w:rPr>
        <w:t xml:space="preserve">all </w:t>
      </w:r>
      <w:r>
        <w:rPr>
          <w:sz w:val="22"/>
          <w:szCs w:val="22"/>
          <w:lang w:val="en-US"/>
        </w:rPr>
        <w:t xml:space="preserve">pipes and </w:t>
      </w:r>
      <w:r w:rsidRPr="000F1831">
        <w:rPr>
          <w:sz w:val="22"/>
          <w:szCs w:val="22"/>
          <w:lang w:val="en-US"/>
        </w:rPr>
        <w:t>hoses are properly managed to avoid tripping haza</w:t>
      </w:r>
      <w:r w:rsidR="005E7C8F">
        <w:rPr>
          <w:sz w:val="22"/>
          <w:szCs w:val="22"/>
          <w:lang w:val="en-US"/>
        </w:rPr>
        <w:t>rds.</w:t>
      </w:r>
    </w:p>
    <w:sectPr w:rsidR="0039395A" w:rsidRPr="005E7C8F" w:rsidSect="00C9511C">
      <w:footerReference w:type="first" r:id="rId44"/>
      <w:pgSz w:w="11906" w:h="16838"/>
      <w:pgMar w:top="1418" w:right="1418" w:bottom="1418" w:left="1985" w:header="709" w:footer="47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8C5B0" w14:textId="77777777" w:rsidR="00C9511C" w:rsidRDefault="00C9511C">
      <w:pPr>
        <w:spacing w:after="0" w:line="240" w:lineRule="auto"/>
      </w:pPr>
      <w:r>
        <w:separator/>
      </w:r>
    </w:p>
  </w:endnote>
  <w:endnote w:type="continuationSeparator" w:id="0">
    <w:p w14:paraId="7597D270" w14:textId="77777777" w:rsidR="00C9511C" w:rsidRDefault="00C9511C">
      <w:pPr>
        <w:spacing w:after="0" w:line="240" w:lineRule="auto"/>
      </w:pPr>
      <w:r>
        <w:continuationSeparator/>
      </w:r>
    </w:p>
  </w:endnote>
  <w:endnote w:type="continuationNotice" w:id="1">
    <w:p w14:paraId="78141067" w14:textId="77777777" w:rsidR="00C9511C" w:rsidRDefault="00C951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4177979"/>
      <w:docPartObj>
        <w:docPartGallery w:val="Page Numbers (Bottom of Page)"/>
        <w:docPartUnique/>
      </w:docPartObj>
    </w:sdtPr>
    <w:sdtContent>
      <w:p w14:paraId="06E765D5" w14:textId="4C05B717" w:rsidR="00A5383D" w:rsidRDefault="00A5383D" w:rsidP="009324E7">
        <w:pPr>
          <w:pStyle w:val="Fuzeile"/>
          <w:jc w:val="left"/>
        </w:pPr>
        <w:r>
          <w:fldChar w:fldCharType="begin"/>
        </w:r>
        <w:r>
          <w:instrText>PAGE   \* MERGEFORMAT</w:instrText>
        </w:r>
        <w:r>
          <w:fldChar w:fldCharType="separate"/>
        </w:r>
        <w:r>
          <w:rPr>
            <w:lang w:val="de-DE"/>
          </w:rPr>
          <w:t>2</w:t>
        </w:r>
        <w:r>
          <w:fldChar w:fldCharType="end"/>
        </w:r>
      </w:p>
    </w:sdtContent>
  </w:sdt>
  <w:p w14:paraId="00000099" w14:textId="16AA37AA" w:rsidR="00470A70" w:rsidRPr="006B3A75" w:rsidRDefault="00470A70" w:rsidP="00A5383D">
    <w:pPr>
      <w:pStyle w:val="Fuzeile"/>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796710"/>
      <w:docPartObj>
        <w:docPartGallery w:val="Page Numbers (Bottom of Page)"/>
        <w:docPartUnique/>
      </w:docPartObj>
    </w:sdtPr>
    <w:sdtContent>
      <w:p w14:paraId="323C5158" w14:textId="7EAD884F" w:rsidR="009324E7" w:rsidRDefault="009324E7">
        <w:pPr>
          <w:pStyle w:val="Fuzeile"/>
          <w:jc w:val="right"/>
        </w:pPr>
        <w:r>
          <w:fldChar w:fldCharType="begin"/>
        </w:r>
        <w:r>
          <w:instrText>PAGE   \* MERGEFORMAT</w:instrText>
        </w:r>
        <w:r>
          <w:fldChar w:fldCharType="separate"/>
        </w:r>
        <w:r>
          <w:rPr>
            <w:lang w:val="de-DE"/>
          </w:rPr>
          <w:t>2</w:t>
        </w:r>
        <w:r>
          <w:fldChar w:fldCharType="end"/>
        </w:r>
      </w:p>
    </w:sdtContent>
  </w:sdt>
  <w:p w14:paraId="3ABECC3C" w14:textId="62842865" w:rsidR="00140C5E" w:rsidRPr="00663AB3" w:rsidRDefault="00140C5E" w:rsidP="00A5383D">
    <w:pPr>
      <w:pStyle w:val="Fuzeile"/>
      <w:ind w:firstLine="0"/>
      <w:rPr>
        <w:lang w:val="de-C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23785" w14:textId="3890C074" w:rsidR="001B0A50" w:rsidRDefault="001B0A50" w:rsidP="001B0A50">
    <w:pPr>
      <w:pStyle w:val="Fuzeile"/>
      <w:ind w:firstLine="0"/>
      <w:jc w:val="left"/>
    </w:pPr>
  </w:p>
  <w:p w14:paraId="13D1A61B" w14:textId="06A1FCF7" w:rsidR="00A5383D" w:rsidRDefault="00A5383D" w:rsidP="002F0A5D">
    <w:pPr>
      <w:pStyle w:val="Fuzeile"/>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734705"/>
      <w:docPartObj>
        <w:docPartGallery w:val="Page Numbers (Bottom of Page)"/>
        <w:docPartUnique/>
      </w:docPartObj>
    </w:sdtPr>
    <w:sdtContent>
      <w:p w14:paraId="3042B502" w14:textId="428BE6B9" w:rsidR="001B0A50" w:rsidRDefault="001B0A50" w:rsidP="001B0A50">
        <w:pPr>
          <w:pStyle w:val="Fuzeile"/>
          <w:jc w:val="left"/>
        </w:pPr>
        <w:r>
          <w:fldChar w:fldCharType="begin"/>
        </w:r>
        <w:r>
          <w:instrText>PAGE   \* MERGEFORMAT</w:instrText>
        </w:r>
        <w:r>
          <w:fldChar w:fldCharType="separate"/>
        </w:r>
        <w:r>
          <w:rPr>
            <w:lang w:val="de-DE"/>
          </w:rPr>
          <w:t>2</w:t>
        </w:r>
        <w:r>
          <w:fldChar w:fldCharType="end"/>
        </w:r>
      </w:p>
    </w:sdtContent>
  </w:sdt>
  <w:p w14:paraId="6D6C7D52" w14:textId="77777777" w:rsidR="001B0A50" w:rsidRDefault="001B0A50" w:rsidP="002F0A5D">
    <w:pPr>
      <w:pStyle w:val="Fuzeile"/>
      <w:ind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8581740"/>
      <w:docPartObj>
        <w:docPartGallery w:val="Page Numbers (Bottom of Page)"/>
        <w:docPartUnique/>
      </w:docPartObj>
    </w:sdtPr>
    <w:sdtContent>
      <w:p w14:paraId="6F5225E1" w14:textId="77777777" w:rsidR="00F9206E" w:rsidRDefault="00F9206E" w:rsidP="00957530">
        <w:pPr>
          <w:pStyle w:val="Fuzeile"/>
          <w:jc w:val="left"/>
        </w:pPr>
        <w:r>
          <w:fldChar w:fldCharType="begin"/>
        </w:r>
        <w:r>
          <w:instrText>PAGE   \* MERGEFORMAT</w:instrText>
        </w:r>
        <w:r>
          <w:fldChar w:fldCharType="separate"/>
        </w:r>
        <w:r>
          <w:rPr>
            <w:lang w:val="de-DE"/>
          </w:rPr>
          <w:t>2</w:t>
        </w:r>
        <w:r>
          <w:fldChar w:fldCharType="end"/>
        </w:r>
      </w:p>
    </w:sdtContent>
  </w:sdt>
  <w:p w14:paraId="3D8413D0" w14:textId="77777777" w:rsidR="00F9206E" w:rsidRDefault="00F9206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6B41C8" w14:textId="77777777" w:rsidR="00C9511C" w:rsidRDefault="00C9511C">
      <w:pPr>
        <w:spacing w:after="0" w:line="240" w:lineRule="auto"/>
      </w:pPr>
      <w:r>
        <w:separator/>
      </w:r>
    </w:p>
  </w:footnote>
  <w:footnote w:type="continuationSeparator" w:id="0">
    <w:p w14:paraId="5BED375C" w14:textId="77777777" w:rsidR="00C9511C" w:rsidRDefault="00C9511C">
      <w:pPr>
        <w:spacing w:after="0" w:line="240" w:lineRule="auto"/>
      </w:pPr>
      <w:r>
        <w:continuationSeparator/>
      </w:r>
    </w:p>
  </w:footnote>
  <w:footnote w:type="continuationNotice" w:id="1">
    <w:p w14:paraId="422FC6B9" w14:textId="77777777" w:rsidR="00C9511C" w:rsidRDefault="00C9511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D46DD"/>
    <w:multiLevelType w:val="hybridMultilevel"/>
    <w:tmpl w:val="71E613E2"/>
    <w:lvl w:ilvl="0" w:tplc="FFFFFFFF">
      <w:start w:val="1"/>
      <w:numFmt w:val="decimal"/>
      <w:lvlText w:val="%1."/>
      <w:lvlJc w:val="left"/>
      <w:pPr>
        <w:ind w:left="1298" w:hanging="360"/>
      </w:pPr>
    </w:lvl>
    <w:lvl w:ilvl="1" w:tplc="FFFFFFFF" w:tentative="1">
      <w:start w:val="1"/>
      <w:numFmt w:val="lowerLetter"/>
      <w:lvlText w:val="%2."/>
      <w:lvlJc w:val="left"/>
      <w:pPr>
        <w:ind w:left="2018" w:hanging="360"/>
      </w:pPr>
    </w:lvl>
    <w:lvl w:ilvl="2" w:tplc="FFFFFFFF" w:tentative="1">
      <w:start w:val="1"/>
      <w:numFmt w:val="lowerRoman"/>
      <w:lvlText w:val="%3."/>
      <w:lvlJc w:val="right"/>
      <w:pPr>
        <w:ind w:left="2738" w:hanging="180"/>
      </w:pPr>
    </w:lvl>
    <w:lvl w:ilvl="3" w:tplc="FFFFFFFF" w:tentative="1">
      <w:start w:val="1"/>
      <w:numFmt w:val="decimal"/>
      <w:lvlText w:val="%4."/>
      <w:lvlJc w:val="left"/>
      <w:pPr>
        <w:ind w:left="3458" w:hanging="360"/>
      </w:pPr>
    </w:lvl>
    <w:lvl w:ilvl="4" w:tplc="FFFFFFFF" w:tentative="1">
      <w:start w:val="1"/>
      <w:numFmt w:val="lowerLetter"/>
      <w:lvlText w:val="%5."/>
      <w:lvlJc w:val="left"/>
      <w:pPr>
        <w:ind w:left="4178" w:hanging="360"/>
      </w:pPr>
    </w:lvl>
    <w:lvl w:ilvl="5" w:tplc="FFFFFFFF" w:tentative="1">
      <w:start w:val="1"/>
      <w:numFmt w:val="lowerRoman"/>
      <w:lvlText w:val="%6."/>
      <w:lvlJc w:val="right"/>
      <w:pPr>
        <w:ind w:left="4898" w:hanging="180"/>
      </w:pPr>
    </w:lvl>
    <w:lvl w:ilvl="6" w:tplc="FFFFFFFF" w:tentative="1">
      <w:start w:val="1"/>
      <w:numFmt w:val="decimal"/>
      <w:lvlText w:val="%7."/>
      <w:lvlJc w:val="left"/>
      <w:pPr>
        <w:ind w:left="5618" w:hanging="360"/>
      </w:pPr>
    </w:lvl>
    <w:lvl w:ilvl="7" w:tplc="FFFFFFFF" w:tentative="1">
      <w:start w:val="1"/>
      <w:numFmt w:val="lowerLetter"/>
      <w:lvlText w:val="%8."/>
      <w:lvlJc w:val="left"/>
      <w:pPr>
        <w:ind w:left="6338" w:hanging="360"/>
      </w:pPr>
    </w:lvl>
    <w:lvl w:ilvl="8" w:tplc="FFFFFFFF" w:tentative="1">
      <w:start w:val="1"/>
      <w:numFmt w:val="lowerRoman"/>
      <w:lvlText w:val="%9."/>
      <w:lvlJc w:val="right"/>
      <w:pPr>
        <w:ind w:left="7058" w:hanging="180"/>
      </w:pPr>
    </w:lvl>
  </w:abstractNum>
  <w:abstractNum w:abstractNumId="1" w15:restartNumberingAfterBreak="0">
    <w:nsid w:val="08C1168D"/>
    <w:multiLevelType w:val="hybridMultilevel"/>
    <w:tmpl w:val="39E2DF4A"/>
    <w:lvl w:ilvl="0" w:tplc="0807000F">
      <w:start w:val="1"/>
      <w:numFmt w:val="decimal"/>
      <w:lvlText w:val="%1."/>
      <w:lvlJc w:val="left"/>
      <w:pPr>
        <w:ind w:left="1298" w:hanging="360"/>
      </w:pPr>
    </w:lvl>
    <w:lvl w:ilvl="1" w:tplc="08070019" w:tentative="1">
      <w:start w:val="1"/>
      <w:numFmt w:val="lowerLetter"/>
      <w:lvlText w:val="%2."/>
      <w:lvlJc w:val="left"/>
      <w:pPr>
        <w:ind w:left="2018" w:hanging="360"/>
      </w:pPr>
    </w:lvl>
    <w:lvl w:ilvl="2" w:tplc="0807001B" w:tentative="1">
      <w:start w:val="1"/>
      <w:numFmt w:val="lowerRoman"/>
      <w:lvlText w:val="%3."/>
      <w:lvlJc w:val="right"/>
      <w:pPr>
        <w:ind w:left="2738" w:hanging="180"/>
      </w:pPr>
    </w:lvl>
    <w:lvl w:ilvl="3" w:tplc="0807000F" w:tentative="1">
      <w:start w:val="1"/>
      <w:numFmt w:val="decimal"/>
      <w:lvlText w:val="%4."/>
      <w:lvlJc w:val="left"/>
      <w:pPr>
        <w:ind w:left="3458" w:hanging="360"/>
      </w:pPr>
    </w:lvl>
    <w:lvl w:ilvl="4" w:tplc="08070019" w:tentative="1">
      <w:start w:val="1"/>
      <w:numFmt w:val="lowerLetter"/>
      <w:lvlText w:val="%5."/>
      <w:lvlJc w:val="left"/>
      <w:pPr>
        <w:ind w:left="4178" w:hanging="360"/>
      </w:pPr>
    </w:lvl>
    <w:lvl w:ilvl="5" w:tplc="0807001B" w:tentative="1">
      <w:start w:val="1"/>
      <w:numFmt w:val="lowerRoman"/>
      <w:lvlText w:val="%6."/>
      <w:lvlJc w:val="right"/>
      <w:pPr>
        <w:ind w:left="4898" w:hanging="180"/>
      </w:pPr>
    </w:lvl>
    <w:lvl w:ilvl="6" w:tplc="0807000F" w:tentative="1">
      <w:start w:val="1"/>
      <w:numFmt w:val="decimal"/>
      <w:lvlText w:val="%7."/>
      <w:lvlJc w:val="left"/>
      <w:pPr>
        <w:ind w:left="5618" w:hanging="360"/>
      </w:pPr>
    </w:lvl>
    <w:lvl w:ilvl="7" w:tplc="08070019" w:tentative="1">
      <w:start w:val="1"/>
      <w:numFmt w:val="lowerLetter"/>
      <w:lvlText w:val="%8."/>
      <w:lvlJc w:val="left"/>
      <w:pPr>
        <w:ind w:left="6338" w:hanging="360"/>
      </w:pPr>
    </w:lvl>
    <w:lvl w:ilvl="8" w:tplc="0807001B" w:tentative="1">
      <w:start w:val="1"/>
      <w:numFmt w:val="lowerRoman"/>
      <w:lvlText w:val="%9."/>
      <w:lvlJc w:val="right"/>
      <w:pPr>
        <w:ind w:left="7058" w:hanging="180"/>
      </w:pPr>
    </w:lvl>
  </w:abstractNum>
  <w:abstractNum w:abstractNumId="2" w15:restartNumberingAfterBreak="0">
    <w:nsid w:val="09EA7CC7"/>
    <w:multiLevelType w:val="multilevel"/>
    <w:tmpl w:val="0807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B7110B7"/>
    <w:multiLevelType w:val="hybridMultilevel"/>
    <w:tmpl w:val="F9720B4A"/>
    <w:lvl w:ilvl="0" w:tplc="0807000F">
      <w:start w:val="1"/>
      <w:numFmt w:val="decimal"/>
      <w:lvlText w:val="%1."/>
      <w:lvlJc w:val="left"/>
      <w:pPr>
        <w:ind w:left="1298" w:hanging="360"/>
      </w:pPr>
    </w:lvl>
    <w:lvl w:ilvl="1" w:tplc="08070019" w:tentative="1">
      <w:start w:val="1"/>
      <w:numFmt w:val="lowerLetter"/>
      <w:lvlText w:val="%2."/>
      <w:lvlJc w:val="left"/>
      <w:pPr>
        <w:ind w:left="2018" w:hanging="360"/>
      </w:pPr>
    </w:lvl>
    <w:lvl w:ilvl="2" w:tplc="0807001B" w:tentative="1">
      <w:start w:val="1"/>
      <w:numFmt w:val="lowerRoman"/>
      <w:lvlText w:val="%3."/>
      <w:lvlJc w:val="right"/>
      <w:pPr>
        <w:ind w:left="2738" w:hanging="180"/>
      </w:pPr>
    </w:lvl>
    <w:lvl w:ilvl="3" w:tplc="0807000F" w:tentative="1">
      <w:start w:val="1"/>
      <w:numFmt w:val="decimal"/>
      <w:lvlText w:val="%4."/>
      <w:lvlJc w:val="left"/>
      <w:pPr>
        <w:ind w:left="3458" w:hanging="360"/>
      </w:pPr>
    </w:lvl>
    <w:lvl w:ilvl="4" w:tplc="08070019" w:tentative="1">
      <w:start w:val="1"/>
      <w:numFmt w:val="lowerLetter"/>
      <w:lvlText w:val="%5."/>
      <w:lvlJc w:val="left"/>
      <w:pPr>
        <w:ind w:left="4178" w:hanging="360"/>
      </w:pPr>
    </w:lvl>
    <w:lvl w:ilvl="5" w:tplc="0807001B" w:tentative="1">
      <w:start w:val="1"/>
      <w:numFmt w:val="lowerRoman"/>
      <w:lvlText w:val="%6."/>
      <w:lvlJc w:val="right"/>
      <w:pPr>
        <w:ind w:left="4898" w:hanging="180"/>
      </w:pPr>
    </w:lvl>
    <w:lvl w:ilvl="6" w:tplc="0807000F" w:tentative="1">
      <w:start w:val="1"/>
      <w:numFmt w:val="decimal"/>
      <w:lvlText w:val="%7."/>
      <w:lvlJc w:val="left"/>
      <w:pPr>
        <w:ind w:left="5618" w:hanging="360"/>
      </w:pPr>
    </w:lvl>
    <w:lvl w:ilvl="7" w:tplc="08070019" w:tentative="1">
      <w:start w:val="1"/>
      <w:numFmt w:val="lowerLetter"/>
      <w:lvlText w:val="%8."/>
      <w:lvlJc w:val="left"/>
      <w:pPr>
        <w:ind w:left="6338" w:hanging="360"/>
      </w:pPr>
    </w:lvl>
    <w:lvl w:ilvl="8" w:tplc="0807001B" w:tentative="1">
      <w:start w:val="1"/>
      <w:numFmt w:val="lowerRoman"/>
      <w:lvlText w:val="%9."/>
      <w:lvlJc w:val="right"/>
      <w:pPr>
        <w:ind w:left="7058" w:hanging="180"/>
      </w:pPr>
    </w:lvl>
  </w:abstractNum>
  <w:abstractNum w:abstractNumId="4" w15:restartNumberingAfterBreak="0">
    <w:nsid w:val="0D187AEF"/>
    <w:multiLevelType w:val="multilevel"/>
    <w:tmpl w:val="DBB8A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55866"/>
    <w:multiLevelType w:val="multilevel"/>
    <w:tmpl w:val="2B025B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7183F"/>
    <w:multiLevelType w:val="hybridMultilevel"/>
    <w:tmpl w:val="D2DE1568"/>
    <w:lvl w:ilvl="0" w:tplc="0807000F">
      <w:start w:val="1"/>
      <w:numFmt w:val="decimal"/>
      <w:lvlText w:val="%1."/>
      <w:lvlJc w:val="left"/>
      <w:pPr>
        <w:ind w:left="1298" w:hanging="360"/>
      </w:pPr>
    </w:lvl>
    <w:lvl w:ilvl="1" w:tplc="08070019" w:tentative="1">
      <w:start w:val="1"/>
      <w:numFmt w:val="lowerLetter"/>
      <w:lvlText w:val="%2."/>
      <w:lvlJc w:val="left"/>
      <w:pPr>
        <w:ind w:left="2018" w:hanging="360"/>
      </w:pPr>
    </w:lvl>
    <w:lvl w:ilvl="2" w:tplc="0807001B" w:tentative="1">
      <w:start w:val="1"/>
      <w:numFmt w:val="lowerRoman"/>
      <w:lvlText w:val="%3."/>
      <w:lvlJc w:val="right"/>
      <w:pPr>
        <w:ind w:left="2738" w:hanging="180"/>
      </w:pPr>
    </w:lvl>
    <w:lvl w:ilvl="3" w:tplc="0807000F" w:tentative="1">
      <w:start w:val="1"/>
      <w:numFmt w:val="decimal"/>
      <w:lvlText w:val="%4."/>
      <w:lvlJc w:val="left"/>
      <w:pPr>
        <w:ind w:left="3458" w:hanging="360"/>
      </w:pPr>
    </w:lvl>
    <w:lvl w:ilvl="4" w:tplc="08070019" w:tentative="1">
      <w:start w:val="1"/>
      <w:numFmt w:val="lowerLetter"/>
      <w:lvlText w:val="%5."/>
      <w:lvlJc w:val="left"/>
      <w:pPr>
        <w:ind w:left="4178" w:hanging="360"/>
      </w:pPr>
    </w:lvl>
    <w:lvl w:ilvl="5" w:tplc="0807001B" w:tentative="1">
      <w:start w:val="1"/>
      <w:numFmt w:val="lowerRoman"/>
      <w:lvlText w:val="%6."/>
      <w:lvlJc w:val="right"/>
      <w:pPr>
        <w:ind w:left="4898" w:hanging="180"/>
      </w:pPr>
    </w:lvl>
    <w:lvl w:ilvl="6" w:tplc="0807000F" w:tentative="1">
      <w:start w:val="1"/>
      <w:numFmt w:val="decimal"/>
      <w:lvlText w:val="%7."/>
      <w:lvlJc w:val="left"/>
      <w:pPr>
        <w:ind w:left="5618" w:hanging="360"/>
      </w:pPr>
    </w:lvl>
    <w:lvl w:ilvl="7" w:tplc="08070019" w:tentative="1">
      <w:start w:val="1"/>
      <w:numFmt w:val="lowerLetter"/>
      <w:lvlText w:val="%8."/>
      <w:lvlJc w:val="left"/>
      <w:pPr>
        <w:ind w:left="6338" w:hanging="360"/>
      </w:pPr>
    </w:lvl>
    <w:lvl w:ilvl="8" w:tplc="0807001B" w:tentative="1">
      <w:start w:val="1"/>
      <w:numFmt w:val="lowerRoman"/>
      <w:lvlText w:val="%9."/>
      <w:lvlJc w:val="right"/>
      <w:pPr>
        <w:ind w:left="7058" w:hanging="180"/>
      </w:pPr>
    </w:lvl>
  </w:abstractNum>
  <w:abstractNum w:abstractNumId="7" w15:restartNumberingAfterBreak="0">
    <w:nsid w:val="1535496D"/>
    <w:multiLevelType w:val="multilevel"/>
    <w:tmpl w:val="1D6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875A2"/>
    <w:multiLevelType w:val="hybridMultilevel"/>
    <w:tmpl w:val="4EFA58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B345C36"/>
    <w:multiLevelType w:val="multilevel"/>
    <w:tmpl w:val="D60AE7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E8877CA"/>
    <w:multiLevelType w:val="multilevel"/>
    <w:tmpl w:val="0807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21723BEE"/>
    <w:multiLevelType w:val="hybridMultilevel"/>
    <w:tmpl w:val="A4F8265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2" w15:restartNumberingAfterBreak="0">
    <w:nsid w:val="21D35D41"/>
    <w:multiLevelType w:val="hybridMultilevel"/>
    <w:tmpl w:val="9C968D16"/>
    <w:lvl w:ilvl="0" w:tplc="0807000F">
      <w:start w:val="1"/>
      <w:numFmt w:val="decimal"/>
      <w:lvlText w:val="%1."/>
      <w:lvlJc w:val="left"/>
      <w:pPr>
        <w:ind w:left="1298" w:hanging="360"/>
      </w:pPr>
    </w:lvl>
    <w:lvl w:ilvl="1" w:tplc="08070019" w:tentative="1">
      <w:start w:val="1"/>
      <w:numFmt w:val="lowerLetter"/>
      <w:lvlText w:val="%2."/>
      <w:lvlJc w:val="left"/>
      <w:pPr>
        <w:ind w:left="2018" w:hanging="360"/>
      </w:pPr>
    </w:lvl>
    <w:lvl w:ilvl="2" w:tplc="0807001B" w:tentative="1">
      <w:start w:val="1"/>
      <w:numFmt w:val="lowerRoman"/>
      <w:lvlText w:val="%3."/>
      <w:lvlJc w:val="right"/>
      <w:pPr>
        <w:ind w:left="2738" w:hanging="180"/>
      </w:pPr>
    </w:lvl>
    <w:lvl w:ilvl="3" w:tplc="0807000F" w:tentative="1">
      <w:start w:val="1"/>
      <w:numFmt w:val="decimal"/>
      <w:lvlText w:val="%4."/>
      <w:lvlJc w:val="left"/>
      <w:pPr>
        <w:ind w:left="3458" w:hanging="360"/>
      </w:pPr>
    </w:lvl>
    <w:lvl w:ilvl="4" w:tplc="08070019" w:tentative="1">
      <w:start w:val="1"/>
      <w:numFmt w:val="lowerLetter"/>
      <w:lvlText w:val="%5."/>
      <w:lvlJc w:val="left"/>
      <w:pPr>
        <w:ind w:left="4178" w:hanging="360"/>
      </w:pPr>
    </w:lvl>
    <w:lvl w:ilvl="5" w:tplc="0807001B" w:tentative="1">
      <w:start w:val="1"/>
      <w:numFmt w:val="lowerRoman"/>
      <w:lvlText w:val="%6."/>
      <w:lvlJc w:val="right"/>
      <w:pPr>
        <w:ind w:left="4898" w:hanging="180"/>
      </w:pPr>
    </w:lvl>
    <w:lvl w:ilvl="6" w:tplc="0807000F" w:tentative="1">
      <w:start w:val="1"/>
      <w:numFmt w:val="decimal"/>
      <w:lvlText w:val="%7."/>
      <w:lvlJc w:val="left"/>
      <w:pPr>
        <w:ind w:left="5618" w:hanging="360"/>
      </w:pPr>
    </w:lvl>
    <w:lvl w:ilvl="7" w:tplc="08070019" w:tentative="1">
      <w:start w:val="1"/>
      <w:numFmt w:val="lowerLetter"/>
      <w:lvlText w:val="%8."/>
      <w:lvlJc w:val="left"/>
      <w:pPr>
        <w:ind w:left="6338" w:hanging="360"/>
      </w:pPr>
    </w:lvl>
    <w:lvl w:ilvl="8" w:tplc="0807001B" w:tentative="1">
      <w:start w:val="1"/>
      <w:numFmt w:val="lowerRoman"/>
      <w:lvlText w:val="%9."/>
      <w:lvlJc w:val="right"/>
      <w:pPr>
        <w:ind w:left="7058" w:hanging="180"/>
      </w:pPr>
    </w:lvl>
  </w:abstractNum>
  <w:abstractNum w:abstractNumId="13" w15:restartNumberingAfterBreak="0">
    <w:nsid w:val="224E3D84"/>
    <w:multiLevelType w:val="hybridMultilevel"/>
    <w:tmpl w:val="D93C4D86"/>
    <w:lvl w:ilvl="0" w:tplc="068A4886">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29D0ECE"/>
    <w:multiLevelType w:val="multilevel"/>
    <w:tmpl w:val="0807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22FA05A6"/>
    <w:multiLevelType w:val="hybridMultilevel"/>
    <w:tmpl w:val="2F0AE924"/>
    <w:lvl w:ilvl="0" w:tplc="08070001">
      <w:start w:val="1"/>
      <w:numFmt w:val="bullet"/>
      <w:lvlText w:val=""/>
      <w:lvlJc w:val="left"/>
      <w:pPr>
        <w:ind w:left="1298" w:hanging="360"/>
      </w:pPr>
      <w:rPr>
        <w:rFonts w:ascii="Symbol" w:hAnsi="Symbol" w:hint="default"/>
      </w:rPr>
    </w:lvl>
    <w:lvl w:ilvl="1" w:tplc="08070003" w:tentative="1">
      <w:start w:val="1"/>
      <w:numFmt w:val="bullet"/>
      <w:lvlText w:val="o"/>
      <w:lvlJc w:val="left"/>
      <w:pPr>
        <w:ind w:left="2018" w:hanging="360"/>
      </w:pPr>
      <w:rPr>
        <w:rFonts w:ascii="Courier New" w:hAnsi="Courier New" w:cs="Courier New" w:hint="default"/>
      </w:rPr>
    </w:lvl>
    <w:lvl w:ilvl="2" w:tplc="08070005" w:tentative="1">
      <w:start w:val="1"/>
      <w:numFmt w:val="bullet"/>
      <w:lvlText w:val=""/>
      <w:lvlJc w:val="left"/>
      <w:pPr>
        <w:ind w:left="2738" w:hanging="360"/>
      </w:pPr>
      <w:rPr>
        <w:rFonts w:ascii="Wingdings" w:hAnsi="Wingdings" w:hint="default"/>
      </w:rPr>
    </w:lvl>
    <w:lvl w:ilvl="3" w:tplc="08070001" w:tentative="1">
      <w:start w:val="1"/>
      <w:numFmt w:val="bullet"/>
      <w:lvlText w:val=""/>
      <w:lvlJc w:val="left"/>
      <w:pPr>
        <w:ind w:left="3458" w:hanging="360"/>
      </w:pPr>
      <w:rPr>
        <w:rFonts w:ascii="Symbol" w:hAnsi="Symbol" w:hint="default"/>
      </w:rPr>
    </w:lvl>
    <w:lvl w:ilvl="4" w:tplc="08070003" w:tentative="1">
      <w:start w:val="1"/>
      <w:numFmt w:val="bullet"/>
      <w:lvlText w:val="o"/>
      <w:lvlJc w:val="left"/>
      <w:pPr>
        <w:ind w:left="4178" w:hanging="360"/>
      </w:pPr>
      <w:rPr>
        <w:rFonts w:ascii="Courier New" w:hAnsi="Courier New" w:cs="Courier New" w:hint="default"/>
      </w:rPr>
    </w:lvl>
    <w:lvl w:ilvl="5" w:tplc="08070005" w:tentative="1">
      <w:start w:val="1"/>
      <w:numFmt w:val="bullet"/>
      <w:lvlText w:val=""/>
      <w:lvlJc w:val="left"/>
      <w:pPr>
        <w:ind w:left="4898" w:hanging="360"/>
      </w:pPr>
      <w:rPr>
        <w:rFonts w:ascii="Wingdings" w:hAnsi="Wingdings" w:hint="default"/>
      </w:rPr>
    </w:lvl>
    <w:lvl w:ilvl="6" w:tplc="08070001" w:tentative="1">
      <w:start w:val="1"/>
      <w:numFmt w:val="bullet"/>
      <w:lvlText w:val=""/>
      <w:lvlJc w:val="left"/>
      <w:pPr>
        <w:ind w:left="5618" w:hanging="360"/>
      </w:pPr>
      <w:rPr>
        <w:rFonts w:ascii="Symbol" w:hAnsi="Symbol" w:hint="default"/>
      </w:rPr>
    </w:lvl>
    <w:lvl w:ilvl="7" w:tplc="08070003" w:tentative="1">
      <w:start w:val="1"/>
      <w:numFmt w:val="bullet"/>
      <w:lvlText w:val="o"/>
      <w:lvlJc w:val="left"/>
      <w:pPr>
        <w:ind w:left="6338" w:hanging="360"/>
      </w:pPr>
      <w:rPr>
        <w:rFonts w:ascii="Courier New" w:hAnsi="Courier New" w:cs="Courier New" w:hint="default"/>
      </w:rPr>
    </w:lvl>
    <w:lvl w:ilvl="8" w:tplc="08070005" w:tentative="1">
      <w:start w:val="1"/>
      <w:numFmt w:val="bullet"/>
      <w:lvlText w:val=""/>
      <w:lvlJc w:val="left"/>
      <w:pPr>
        <w:ind w:left="7058" w:hanging="360"/>
      </w:pPr>
      <w:rPr>
        <w:rFonts w:ascii="Wingdings" w:hAnsi="Wingdings" w:hint="default"/>
      </w:rPr>
    </w:lvl>
  </w:abstractNum>
  <w:abstractNum w:abstractNumId="16" w15:restartNumberingAfterBreak="0">
    <w:nsid w:val="24FC22BD"/>
    <w:multiLevelType w:val="multilevel"/>
    <w:tmpl w:val="CBBC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15B3F"/>
    <w:multiLevelType w:val="hybridMultilevel"/>
    <w:tmpl w:val="0AF6BFD6"/>
    <w:lvl w:ilvl="0" w:tplc="08070001">
      <w:start w:val="1"/>
      <w:numFmt w:val="bullet"/>
      <w:lvlText w:val=""/>
      <w:lvlJc w:val="left"/>
      <w:pPr>
        <w:ind w:left="1298" w:hanging="360"/>
      </w:pPr>
      <w:rPr>
        <w:rFonts w:ascii="Symbol" w:hAnsi="Symbol" w:hint="default"/>
      </w:rPr>
    </w:lvl>
    <w:lvl w:ilvl="1" w:tplc="FFFFFFFF" w:tentative="1">
      <w:start w:val="1"/>
      <w:numFmt w:val="lowerLetter"/>
      <w:lvlText w:val="%2."/>
      <w:lvlJc w:val="left"/>
      <w:pPr>
        <w:ind w:left="2018" w:hanging="360"/>
      </w:pPr>
    </w:lvl>
    <w:lvl w:ilvl="2" w:tplc="FFFFFFFF" w:tentative="1">
      <w:start w:val="1"/>
      <w:numFmt w:val="lowerRoman"/>
      <w:lvlText w:val="%3."/>
      <w:lvlJc w:val="right"/>
      <w:pPr>
        <w:ind w:left="2738" w:hanging="180"/>
      </w:pPr>
    </w:lvl>
    <w:lvl w:ilvl="3" w:tplc="FFFFFFFF" w:tentative="1">
      <w:start w:val="1"/>
      <w:numFmt w:val="decimal"/>
      <w:lvlText w:val="%4."/>
      <w:lvlJc w:val="left"/>
      <w:pPr>
        <w:ind w:left="3458" w:hanging="360"/>
      </w:pPr>
    </w:lvl>
    <w:lvl w:ilvl="4" w:tplc="FFFFFFFF" w:tentative="1">
      <w:start w:val="1"/>
      <w:numFmt w:val="lowerLetter"/>
      <w:lvlText w:val="%5."/>
      <w:lvlJc w:val="left"/>
      <w:pPr>
        <w:ind w:left="4178" w:hanging="360"/>
      </w:pPr>
    </w:lvl>
    <w:lvl w:ilvl="5" w:tplc="FFFFFFFF" w:tentative="1">
      <w:start w:val="1"/>
      <w:numFmt w:val="lowerRoman"/>
      <w:lvlText w:val="%6."/>
      <w:lvlJc w:val="right"/>
      <w:pPr>
        <w:ind w:left="4898" w:hanging="180"/>
      </w:pPr>
    </w:lvl>
    <w:lvl w:ilvl="6" w:tplc="FFFFFFFF" w:tentative="1">
      <w:start w:val="1"/>
      <w:numFmt w:val="decimal"/>
      <w:lvlText w:val="%7."/>
      <w:lvlJc w:val="left"/>
      <w:pPr>
        <w:ind w:left="5618" w:hanging="360"/>
      </w:pPr>
    </w:lvl>
    <w:lvl w:ilvl="7" w:tplc="FFFFFFFF" w:tentative="1">
      <w:start w:val="1"/>
      <w:numFmt w:val="lowerLetter"/>
      <w:lvlText w:val="%8."/>
      <w:lvlJc w:val="left"/>
      <w:pPr>
        <w:ind w:left="6338" w:hanging="360"/>
      </w:pPr>
    </w:lvl>
    <w:lvl w:ilvl="8" w:tplc="FFFFFFFF" w:tentative="1">
      <w:start w:val="1"/>
      <w:numFmt w:val="lowerRoman"/>
      <w:lvlText w:val="%9."/>
      <w:lvlJc w:val="right"/>
      <w:pPr>
        <w:ind w:left="7058" w:hanging="180"/>
      </w:pPr>
    </w:lvl>
  </w:abstractNum>
  <w:abstractNum w:abstractNumId="18" w15:restartNumberingAfterBreak="0">
    <w:nsid w:val="32D146D7"/>
    <w:multiLevelType w:val="multilevel"/>
    <w:tmpl w:val="E19488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7992DE6"/>
    <w:multiLevelType w:val="hybridMultilevel"/>
    <w:tmpl w:val="97204DE0"/>
    <w:lvl w:ilvl="0" w:tplc="08070001">
      <w:start w:val="1"/>
      <w:numFmt w:val="bullet"/>
      <w:lvlText w:val=""/>
      <w:lvlJc w:val="left"/>
      <w:pPr>
        <w:ind w:left="1049" w:hanging="360"/>
      </w:pPr>
      <w:rPr>
        <w:rFonts w:ascii="Symbol" w:hAnsi="Symbol" w:hint="default"/>
      </w:rPr>
    </w:lvl>
    <w:lvl w:ilvl="1" w:tplc="08070003" w:tentative="1">
      <w:start w:val="1"/>
      <w:numFmt w:val="bullet"/>
      <w:lvlText w:val="o"/>
      <w:lvlJc w:val="left"/>
      <w:pPr>
        <w:ind w:left="1769" w:hanging="360"/>
      </w:pPr>
      <w:rPr>
        <w:rFonts w:ascii="Courier New" w:hAnsi="Courier New" w:cs="Courier New" w:hint="default"/>
      </w:rPr>
    </w:lvl>
    <w:lvl w:ilvl="2" w:tplc="08070005" w:tentative="1">
      <w:start w:val="1"/>
      <w:numFmt w:val="bullet"/>
      <w:lvlText w:val=""/>
      <w:lvlJc w:val="left"/>
      <w:pPr>
        <w:ind w:left="2489" w:hanging="360"/>
      </w:pPr>
      <w:rPr>
        <w:rFonts w:ascii="Wingdings" w:hAnsi="Wingdings" w:hint="default"/>
      </w:rPr>
    </w:lvl>
    <w:lvl w:ilvl="3" w:tplc="08070001" w:tentative="1">
      <w:start w:val="1"/>
      <w:numFmt w:val="bullet"/>
      <w:lvlText w:val=""/>
      <w:lvlJc w:val="left"/>
      <w:pPr>
        <w:ind w:left="3209" w:hanging="360"/>
      </w:pPr>
      <w:rPr>
        <w:rFonts w:ascii="Symbol" w:hAnsi="Symbol" w:hint="default"/>
      </w:rPr>
    </w:lvl>
    <w:lvl w:ilvl="4" w:tplc="08070003" w:tentative="1">
      <w:start w:val="1"/>
      <w:numFmt w:val="bullet"/>
      <w:lvlText w:val="o"/>
      <w:lvlJc w:val="left"/>
      <w:pPr>
        <w:ind w:left="3929" w:hanging="360"/>
      </w:pPr>
      <w:rPr>
        <w:rFonts w:ascii="Courier New" w:hAnsi="Courier New" w:cs="Courier New" w:hint="default"/>
      </w:rPr>
    </w:lvl>
    <w:lvl w:ilvl="5" w:tplc="08070005" w:tentative="1">
      <w:start w:val="1"/>
      <w:numFmt w:val="bullet"/>
      <w:lvlText w:val=""/>
      <w:lvlJc w:val="left"/>
      <w:pPr>
        <w:ind w:left="4649" w:hanging="360"/>
      </w:pPr>
      <w:rPr>
        <w:rFonts w:ascii="Wingdings" w:hAnsi="Wingdings" w:hint="default"/>
      </w:rPr>
    </w:lvl>
    <w:lvl w:ilvl="6" w:tplc="08070001" w:tentative="1">
      <w:start w:val="1"/>
      <w:numFmt w:val="bullet"/>
      <w:lvlText w:val=""/>
      <w:lvlJc w:val="left"/>
      <w:pPr>
        <w:ind w:left="5369" w:hanging="360"/>
      </w:pPr>
      <w:rPr>
        <w:rFonts w:ascii="Symbol" w:hAnsi="Symbol" w:hint="default"/>
      </w:rPr>
    </w:lvl>
    <w:lvl w:ilvl="7" w:tplc="08070003" w:tentative="1">
      <w:start w:val="1"/>
      <w:numFmt w:val="bullet"/>
      <w:lvlText w:val="o"/>
      <w:lvlJc w:val="left"/>
      <w:pPr>
        <w:ind w:left="6089" w:hanging="360"/>
      </w:pPr>
      <w:rPr>
        <w:rFonts w:ascii="Courier New" w:hAnsi="Courier New" w:cs="Courier New" w:hint="default"/>
      </w:rPr>
    </w:lvl>
    <w:lvl w:ilvl="8" w:tplc="08070005" w:tentative="1">
      <w:start w:val="1"/>
      <w:numFmt w:val="bullet"/>
      <w:lvlText w:val=""/>
      <w:lvlJc w:val="left"/>
      <w:pPr>
        <w:ind w:left="6809" w:hanging="360"/>
      </w:pPr>
      <w:rPr>
        <w:rFonts w:ascii="Wingdings" w:hAnsi="Wingdings" w:hint="default"/>
      </w:rPr>
    </w:lvl>
  </w:abstractNum>
  <w:abstractNum w:abstractNumId="20" w15:restartNumberingAfterBreak="0">
    <w:nsid w:val="3F607D5E"/>
    <w:multiLevelType w:val="hybridMultilevel"/>
    <w:tmpl w:val="B4BE734E"/>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41226CD0"/>
    <w:multiLevelType w:val="multilevel"/>
    <w:tmpl w:val="649408B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33E75B2"/>
    <w:multiLevelType w:val="hybridMultilevel"/>
    <w:tmpl w:val="04E62468"/>
    <w:lvl w:ilvl="0" w:tplc="08070001">
      <w:start w:val="1"/>
      <w:numFmt w:val="bullet"/>
      <w:lvlText w:val=""/>
      <w:lvlJc w:val="left"/>
      <w:pPr>
        <w:ind w:left="1009" w:hanging="360"/>
      </w:pPr>
      <w:rPr>
        <w:rFonts w:ascii="Symbol" w:hAnsi="Symbol" w:hint="default"/>
      </w:rPr>
    </w:lvl>
    <w:lvl w:ilvl="1" w:tplc="08070003" w:tentative="1">
      <w:start w:val="1"/>
      <w:numFmt w:val="bullet"/>
      <w:lvlText w:val="o"/>
      <w:lvlJc w:val="left"/>
      <w:pPr>
        <w:ind w:left="1729" w:hanging="360"/>
      </w:pPr>
      <w:rPr>
        <w:rFonts w:ascii="Courier New" w:hAnsi="Courier New" w:cs="Courier New" w:hint="default"/>
      </w:rPr>
    </w:lvl>
    <w:lvl w:ilvl="2" w:tplc="08070005" w:tentative="1">
      <w:start w:val="1"/>
      <w:numFmt w:val="bullet"/>
      <w:lvlText w:val=""/>
      <w:lvlJc w:val="left"/>
      <w:pPr>
        <w:ind w:left="2449" w:hanging="360"/>
      </w:pPr>
      <w:rPr>
        <w:rFonts w:ascii="Wingdings" w:hAnsi="Wingdings" w:hint="default"/>
      </w:rPr>
    </w:lvl>
    <w:lvl w:ilvl="3" w:tplc="08070001" w:tentative="1">
      <w:start w:val="1"/>
      <w:numFmt w:val="bullet"/>
      <w:lvlText w:val=""/>
      <w:lvlJc w:val="left"/>
      <w:pPr>
        <w:ind w:left="3169" w:hanging="360"/>
      </w:pPr>
      <w:rPr>
        <w:rFonts w:ascii="Symbol" w:hAnsi="Symbol" w:hint="default"/>
      </w:rPr>
    </w:lvl>
    <w:lvl w:ilvl="4" w:tplc="08070003" w:tentative="1">
      <w:start w:val="1"/>
      <w:numFmt w:val="bullet"/>
      <w:lvlText w:val="o"/>
      <w:lvlJc w:val="left"/>
      <w:pPr>
        <w:ind w:left="3889" w:hanging="360"/>
      </w:pPr>
      <w:rPr>
        <w:rFonts w:ascii="Courier New" w:hAnsi="Courier New" w:cs="Courier New" w:hint="default"/>
      </w:rPr>
    </w:lvl>
    <w:lvl w:ilvl="5" w:tplc="08070005" w:tentative="1">
      <w:start w:val="1"/>
      <w:numFmt w:val="bullet"/>
      <w:lvlText w:val=""/>
      <w:lvlJc w:val="left"/>
      <w:pPr>
        <w:ind w:left="4609" w:hanging="360"/>
      </w:pPr>
      <w:rPr>
        <w:rFonts w:ascii="Wingdings" w:hAnsi="Wingdings" w:hint="default"/>
      </w:rPr>
    </w:lvl>
    <w:lvl w:ilvl="6" w:tplc="08070001" w:tentative="1">
      <w:start w:val="1"/>
      <w:numFmt w:val="bullet"/>
      <w:lvlText w:val=""/>
      <w:lvlJc w:val="left"/>
      <w:pPr>
        <w:ind w:left="5329" w:hanging="360"/>
      </w:pPr>
      <w:rPr>
        <w:rFonts w:ascii="Symbol" w:hAnsi="Symbol" w:hint="default"/>
      </w:rPr>
    </w:lvl>
    <w:lvl w:ilvl="7" w:tplc="08070003" w:tentative="1">
      <w:start w:val="1"/>
      <w:numFmt w:val="bullet"/>
      <w:lvlText w:val="o"/>
      <w:lvlJc w:val="left"/>
      <w:pPr>
        <w:ind w:left="6049" w:hanging="360"/>
      </w:pPr>
      <w:rPr>
        <w:rFonts w:ascii="Courier New" w:hAnsi="Courier New" w:cs="Courier New" w:hint="default"/>
      </w:rPr>
    </w:lvl>
    <w:lvl w:ilvl="8" w:tplc="08070005" w:tentative="1">
      <w:start w:val="1"/>
      <w:numFmt w:val="bullet"/>
      <w:lvlText w:val=""/>
      <w:lvlJc w:val="left"/>
      <w:pPr>
        <w:ind w:left="6769" w:hanging="360"/>
      </w:pPr>
      <w:rPr>
        <w:rFonts w:ascii="Wingdings" w:hAnsi="Wingdings" w:hint="default"/>
      </w:rPr>
    </w:lvl>
  </w:abstractNum>
  <w:abstractNum w:abstractNumId="23" w15:restartNumberingAfterBreak="0">
    <w:nsid w:val="4408252E"/>
    <w:multiLevelType w:val="hybridMultilevel"/>
    <w:tmpl w:val="1EECB7BA"/>
    <w:lvl w:ilvl="0" w:tplc="08070001">
      <w:start w:val="1"/>
      <w:numFmt w:val="bullet"/>
      <w:lvlText w:val=""/>
      <w:lvlJc w:val="left"/>
      <w:pPr>
        <w:ind w:left="1298" w:hanging="360"/>
      </w:pPr>
      <w:rPr>
        <w:rFonts w:ascii="Symbol" w:hAnsi="Symbol" w:hint="default"/>
      </w:rPr>
    </w:lvl>
    <w:lvl w:ilvl="1" w:tplc="08070003" w:tentative="1">
      <w:start w:val="1"/>
      <w:numFmt w:val="bullet"/>
      <w:lvlText w:val="o"/>
      <w:lvlJc w:val="left"/>
      <w:pPr>
        <w:ind w:left="2018" w:hanging="360"/>
      </w:pPr>
      <w:rPr>
        <w:rFonts w:ascii="Courier New" w:hAnsi="Courier New" w:cs="Courier New" w:hint="default"/>
      </w:rPr>
    </w:lvl>
    <w:lvl w:ilvl="2" w:tplc="08070005" w:tentative="1">
      <w:start w:val="1"/>
      <w:numFmt w:val="bullet"/>
      <w:lvlText w:val=""/>
      <w:lvlJc w:val="left"/>
      <w:pPr>
        <w:ind w:left="2738" w:hanging="360"/>
      </w:pPr>
      <w:rPr>
        <w:rFonts w:ascii="Wingdings" w:hAnsi="Wingdings" w:hint="default"/>
      </w:rPr>
    </w:lvl>
    <w:lvl w:ilvl="3" w:tplc="08070001" w:tentative="1">
      <w:start w:val="1"/>
      <w:numFmt w:val="bullet"/>
      <w:lvlText w:val=""/>
      <w:lvlJc w:val="left"/>
      <w:pPr>
        <w:ind w:left="3458" w:hanging="360"/>
      </w:pPr>
      <w:rPr>
        <w:rFonts w:ascii="Symbol" w:hAnsi="Symbol" w:hint="default"/>
      </w:rPr>
    </w:lvl>
    <w:lvl w:ilvl="4" w:tplc="08070003" w:tentative="1">
      <w:start w:val="1"/>
      <w:numFmt w:val="bullet"/>
      <w:lvlText w:val="o"/>
      <w:lvlJc w:val="left"/>
      <w:pPr>
        <w:ind w:left="4178" w:hanging="360"/>
      </w:pPr>
      <w:rPr>
        <w:rFonts w:ascii="Courier New" w:hAnsi="Courier New" w:cs="Courier New" w:hint="default"/>
      </w:rPr>
    </w:lvl>
    <w:lvl w:ilvl="5" w:tplc="08070005" w:tentative="1">
      <w:start w:val="1"/>
      <w:numFmt w:val="bullet"/>
      <w:lvlText w:val=""/>
      <w:lvlJc w:val="left"/>
      <w:pPr>
        <w:ind w:left="4898" w:hanging="360"/>
      </w:pPr>
      <w:rPr>
        <w:rFonts w:ascii="Wingdings" w:hAnsi="Wingdings" w:hint="default"/>
      </w:rPr>
    </w:lvl>
    <w:lvl w:ilvl="6" w:tplc="08070001" w:tentative="1">
      <w:start w:val="1"/>
      <w:numFmt w:val="bullet"/>
      <w:lvlText w:val=""/>
      <w:lvlJc w:val="left"/>
      <w:pPr>
        <w:ind w:left="5618" w:hanging="360"/>
      </w:pPr>
      <w:rPr>
        <w:rFonts w:ascii="Symbol" w:hAnsi="Symbol" w:hint="default"/>
      </w:rPr>
    </w:lvl>
    <w:lvl w:ilvl="7" w:tplc="08070003" w:tentative="1">
      <w:start w:val="1"/>
      <w:numFmt w:val="bullet"/>
      <w:lvlText w:val="o"/>
      <w:lvlJc w:val="left"/>
      <w:pPr>
        <w:ind w:left="6338" w:hanging="360"/>
      </w:pPr>
      <w:rPr>
        <w:rFonts w:ascii="Courier New" w:hAnsi="Courier New" w:cs="Courier New" w:hint="default"/>
      </w:rPr>
    </w:lvl>
    <w:lvl w:ilvl="8" w:tplc="08070005" w:tentative="1">
      <w:start w:val="1"/>
      <w:numFmt w:val="bullet"/>
      <w:lvlText w:val=""/>
      <w:lvlJc w:val="left"/>
      <w:pPr>
        <w:ind w:left="7058" w:hanging="360"/>
      </w:pPr>
      <w:rPr>
        <w:rFonts w:ascii="Wingdings" w:hAnsi="Wingdings" w:hint="default"/>
      </w:rPr>
    </w:lvl>
  </w:abstractNum>
  <w:abstractNum w:abstractNumId="24" w15:restartNumberingAfterBreak="0">
    <w:nsid w:val="44C633BF"/>
    <w:multiLevelType w:val="hybridMultilevel"/>
    <w:tmpl w:val="C80ADB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BED0557"/>
    <w:multiLevelType w:val="hybridMultilevel"/>
    <w:tmpl w:val="109EE2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29F58A9"/>
    <w:multiLevelType w:val="hybridMultilevel"/>
    <w:tmpl w:val="AC20E390"/>
    <w:lvl w:ilvl="0" w:tplc="FFFFFFFF">
      <w:start w:val="1"/>
      <w:numFmt w:val="decimal"/>
      <w:lvlText w:val="%1."/>
      <w:lvlJc w:val="left"/>
      <w:pPr>
        <w:ind w:left="1298" w:hanging="360"/>
      </w:pPr>
    </w:lvl>
    <w:lvl w:ilvl="1" w:tplc="FFFFFFFF" w:tentative="1">
      <w:start w:val="1"/>
      <w:numFmt w:val="lowerLetter"/>
      <w:lvlText w:val="%2."/>
      <w:lvlJc w:val="left"/>
      <w:pPr>
        <w:ind w:left="2018" w:hanging="360"/>
      </w:pPr>
    </w:lvl>
    <w:lvl w:ilvl="2" w:tplc="FFFFFFFF" w:tentative="1">
      <w:start w:val="1"/>
      <w:numFmt w:val="lowerRoman"/>
      <w:lvlText w:val="%3."/>
      <w:lvlJc w:val="right"/>
      <w:pPr>
        <w:ind w:left="2738" w:hanging="180"/>
      </w:pPr>
    </w:lvl>
    <w:lvl w:ilvl="3" w:tplc="FFFFFFFF" w:tentative="1">
      <w:start w:val="1"/>
      <w:numFmt w:val="decimal"/>
      <w:lvlText w:val="%4."/>
      <w:lvlJc w:val="left"/>
      <w:pPr>
        <w:ind w:left="3458" w:hanging="360"/>
      </w:pPr>
    </w:lvl>
    <w:lvl w:ilvl="4" w:tplc="FFFFFFFF" w:tentative="1">
      <w:start w:val="1"/>
      <w:numFmt w:val="lowerLetter"/>
      <w:lvlText w:val="%5."/>
      <w:lvlJc w:val="left"/>
      <w:pPr>
        <w:ind w:left="4178" w:hanging="360"/>
      </w:pPr>
    </w:lvl>
    <w:lvl w:ilvl="5" w:tplc="FFFFFFFF" w:tentative="1">
      <w:start w:val="1"/>
      <w:numFmt w:val="lowerRoman"/>
      <w:lvlText w:val="%6."/>
      <w:lvlJc w:val="right"/>
      <w:pPr>
        <w:ind w:left="4898" w:hanging="180"/>
      </w:pPr>
    </w:lvl>
    <w:lvl w:ilvl="6" w:tplc="FFFFFFFF" w:tentative="1">
      <w:start w:val="1"/>
      <w:numFmt w:val="decimal"/>
      <w:lvlText w:val="%7."/>
      <w:lvlJc w:val="left"/>
      <w:pPr>
        <w:ind w:left="5618" w:hanging="360"/>
      </w:pPr>
    </w:lvl>
    <w:lvl w:ilvl="7" w:tplc="FFFFFFFF" w:tentative="1">
      <w:start w:val="1"/>
      <w:numFmt w:val="lowerLetter"/>
      <w:lvlText w:val="%8."/>
      <w:lvlJc w:val="left"/>
      <w:pPr>
        <w:ind w:left="6338" w:hanging="360"/>
      </w:pPr>
    </w:lvl>
    <w:lvl w:ilvl="8" w:tplc="FFFFFFFF" w:tentative="1">
      <w:start w:val="1"/>
      <w:numFmt w:val="lowerRoman"/>
      <w:lvlText w:val="%9."/>
      <w:lvlJc w:val="right"/>
      <w:pPr>
        <w:ind w:left="7058" w:hanging="180"/>
      </w:pPr>
    </w:lvl>
  </w:abstractNum>
  <w:abstractNum w:abstractNumId="27" w15:restartNumberingAfterBreak="0">
    <w:nsid w:val="5B1617E5"/>
    <w:multiLevelType w:val="multilevel"/>
    <w:tmpl w:val="43627B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C765B20"/>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5E6A56EF"/>
    <w:multiLevelType w:val="multilevel"/>
    <w:tmpl w:val="94B6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9B11E0"/>
    <w:multiLevelType w:val="hybridMultilevel"/>
    <w:tmpl w:val="FFB6A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1524F2F"/>
    <w:multiLevelType w:val="multilevel"/>
    <w:tmpl w:val="E77CFE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1827C32"/>
    <w:multiLevelType w:val="multilevel"/>
    <w:tmpl w:val="DE98E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2B4234"/>
    <w:multiLevelType w:val="hybridMultilevel"/>
    <w:tmpl w:val="B2807338"/>
    <w:lvl w:ilvl="0" w:tplc="25663482">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B666C96"/>
    <w:multiLevelType w:val="hybridMultilevel"/>
    <w:tmpl w:val="2B9C6B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2502678"/>
    <w:multiLevelType w:val="multilevel"/>
    <w:tmpl w:val="69184DCE"/>
    <w:lvl w:ilvl="0">
      <w:start w:val="1"/>
      <w:numFmt w:val="upperLetter"/>
      <w:pStyle w:val="berschriftAppendix"/>
      <w:lvlText w:val="%1"/>
      <w:lvlJc w:val="left"/>
      <w:pPr>
        <w:ind w:left="432" w:hanging="432"/>
      </w:pPr>
      <w:rPr>
        <w:rFonts w:hint="default"/>
      </w:rPr>
    </w:lvl>
    <w:lvl w:ilvl="1">
      <w:start w:val="1"/>
      <w:numFmt w:val="decimal"/>
      <w:pStyle w:val="berschrift2appendix"/>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3A12F7E"/>
    <w:multiLevelType w:val="hybridMultilevel"/>
    <w:tmpl w:val="581EF6E6"/>
    <w:lvl w:ilvl="0" w:tplc="08070001">
      <w:start w:val="1"/>
      <w:numFmt w:val="bullet"/>
      <w:lvlText w:val=""/>
      <w:lvlJc w:val="left"/>
      <w:pPr>
        <w:ind w:left="1298" w:hanging="360"/>
      </w:pPr>
      <w:rPr>
        <w:rFonts w:ascii="Symbol" w:hAnsi="Symbol" w:hint="default"/>
      </w:rPr>
    </w:lvl>
    <w:lvl w:ilvl="1" w:tplc="08070003" w:tentative="1">
      <w:start w:val="1"/>
      <w:numFmt w:val="bullet"/>
      <w:lvlText w:val="o"/>
      <w:lvlJc w:val="left"/>
      <w:pPr>
        <w:ind w:left="2018" w:hanging="360"/>
      </w:pPr>
      <w:rPr>
        <w:rFonts w:ascii="Courier New" w:hAnsi="Courier New" w:cs="Courier New" w:hint="default"/>
      </w:rPr>
    </w:lvl>
    <w:lvl w:ilvl="2" w:tplc="08070005" w:tentative="1">
      <w:start w:val="1"/>
      <w:numFmt w:val="bullet"/>
      <w:lvlText w:val=""/>
      <w:lvlJc w:val="left"/>
      <w:pPr>
        <w:ind w:left="2738" w:hanging="360"/>
      </w:pPr>
      <w:rPr>
        <w:rFonts w:ascii="Wingdings" w:hAnsi="Wingdings" w:hint="default"/>
      </w:rPr>
    </w:lvl>
    <w:lvl w:ilvl="3" w:tplc="08070001" w:tentative="1">
      <w:start w:val="1"/>
      <w:numFmt w:val="bullet"/>
      <w:lvlText w:val=""/>
      <w:lvlJc w:val="left"/>
      <w:pPr>
        <w:ind w:left="3458" w:hanging="360"/>
      </w:pPr>
      <w:rPr>
        <w:rFonts w:ascii="Symbol" w:hAnsi="Symbol" w:hint="default"/>
      </w:rPr>
    </w:lvl>
    <w:lvl w:ilvl="4" w:tplc="08070003" w:tentative="1">
      <w:start w:val="1"/>
      <w:numFmt w:val="bullet"/>
      <w:lvlText w:val="o"/>
      <w:lvlJc w:val="left"/>
      <w:pPr>
        <w:ind w:left="4178" w:hanging="360"/>
      </w:pPr>
      <w:rPr>
        <w:rFonts w:ascii="Courier New" w:hAnsi="Courier New" w:cs="Courier New" w:hint="default"/>
      </w:rPr>
    </w:lvl>
    <w:lvl w:ilvl="5" w:tplc="08070005" w:tentative="1">
      <w:start w:val="1"/>
      <w:numFmt w:val="bullet"/>
      <w:lvlText w:val=""/>
      <w:lvlJc w:val="left"/>
      <w:pPr>
        <w:ind w:left="4898" w:hanging="360"/>
      </w:pPr>
      <w:rPr>
        <w:rFonts w:ascii="Wingdings" w:hAnsi="Wingdings" w:hint="default"/>
      </w:rPr>
    </w:lvl>
    <w:lvl w:ilvl="6" w:tplc="08070001" w:tentative="1">
      <w:start w:val="1"/>
      <w:numFmt w:val="bullet"/>
      <w:lvlText w:val=""/>
      <w:lvlJc w:val="left"/>
      <w:pPr>
        <w:ind w:left="5618" w:hanging="360"/>
      </w:pPr>
      <w:rPr>
        <w:rFonts w:ascii="Symbol" w:hAnsi="Symbol" w:hint="default"/>
      </w:rPr>
    </w:lvl>
    <w:lvl w:ilvl="7" w:tplc="08070003" w:tentative="1">
      <w:start w:val="1"/>
      <w:numFmt w:val="bullet"/>
      <w:lvlText w:val="o"/>
      <w:lvlJc w:val="left"/>
      <w:pPr>
        <w:ind w:left="6338" w:hanging="360"/>
      </w:pPr>
      <w:rPr>
        <w:rFonts w:ascii="Courier New" w:hAnsi="Courier New" w:cs="Courier New" w:hint="default"/>
      </w:rPr>
    </w:lvl>
    <w:lvl w:ilvl="8" w:tplc="08070005" w:tentative="1">
      <w:start w:val="1"/>
      <w:numFmt w:val="bullet"/>
      <w:lvlText w:val=""/>
      <w:lvlJc w:val="left"/>
      <w:pPr>
        <w:ind w:left="7058" w:hanging="360"/>
      </w:pPr>
      <w:rPr>
        <w:rFonts w:ascii="Wingdings" w:hAnsi="Wingdings" w:hint="default"/>
      </w:rPr>
    </w:lvl>
  </w:abstractNum>
  <w:abstractNum w:abstractNumId="37" w15:restartNumberingAfterBreak="0">
    <w:nsid w:val="74787F58"/>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8" w15:restartNumberingAfterBreak="0">
    <w:nsid w:val="76920D95"/>
    <w:multiLevelType w:val="hybridMultilevel"/>
    <w:tmpl w:val="71E613E2"/>
    <w:lvl w:ilvl="0" w:tplc="0807000F">
      <w:start w:val="1"/>
      <w:numFmt w:val="decimal"/>
      <w:lvlText w:val="%1."/>
      <w:lvlJc w:val="left"/>
      <w:pPr>
        <w:ind w:left="1298" w:hanging="360"/>
      </w:pPr>
    </w:lvl>
    <w:lvl w:ilvl="1" w:tplc="08070019" w:tentative="1">
      <w:start w:val="1"/>
      <w:numFmt w:val="lowerLetter"/>
      <w:lvlText w:val="%2."/>
      <w:lvlJc w:val="left"/>
      <w:pPr>
        <w:ind w:left="2018" w:hanging="360"/>
      </w:pPr>
    </w:lvl>
    <w:lvl w:ilvl="2" w:tplc="0807001B" w:tentative="1">
      <w:start w:val="1"/>
      <w:numFmt w:val="lowerRoman"/>
      <w:lvlText w:val="%3."/>
      <w:lvlJc w:val="right"/>
      <w:pPr>
        <w:ind w:left="2738" w:hanging="180"/>
      </w:pPr>
    </w:lvl>
    <w:lvl w:ilvl="3" w:tplc="0807000F" w:tentative="1">
      <w:start w:val="1"/>
      <w:numFmt w:val="decimal"/>
      <w:lvlText w:val="%4."/>
      <w:lvlJc w:val="left"/>
      <w:pPr>
        <w:ind w:left="3458" w:hanging="360"/>
      </w:pPr>
    </w:lvl>
    <w:lvl w:ilvl="4" w:tplc="08070019" w:tentative="1">
      <w:start w:val="1"/>
      <w:numFmt w:val="lowerLetter"/>
      <w:lvlText w:val="%5."/>
      <w:lvlJc w:val="left"/>
      <w:pPr>
        <w:ind w:left="4178" w:hanging="360"/>
      </w:pPr>
    </w:lvl>
    <w:lvl w:ilvl="5" w:tplc="0807001B" w:tentative="1">
      <w:start w:val="1"/>
      <w:numFmt w:val="lowerRoman"/>
      <w:lvlText w:val="%6."/>
      <w:lvlJc w:val="right"/>
      <w:pPr>
        <w:ind w:left="4898" w:hanging="180"/>
      </w:pPr>
    </w:lvl>
    <w:lvl w:ilvl="6" w:tplc="0807000F" w:tentative="1">
      <w:start w:val="1"/>
      <w:numFmt w:val="decimal"/>
      <w:lvlText w:val="%7."/>
      <w:lvlJc w:val="left"/>
      <w:pPr>
        <w:ind w:left="5618" w:hanging="360"/>
      </w:pPr>
    </w:lvl>
    <w:lvl w:ilvl="7" w:tplc="08070019" w:tentative="1">
      <w:start w:val="1"/>
      <w:numFmt w:val="lowerLetter"/>
      <w:lvlText w:val="%8."/>
      <w:lvlJc w:val="left"/>
      <w:pPr>
        <w:ind w:left="6338" w:hanging="360"/>
      </w:pPr>
    </w:lvl>
    <w:lvl w:ilvl="8" w:tplc="0807001B" w:tentative="1">
      <w:start w:val="1"/>
      <w:numFmt w:val="lowerRoman"/>
      <w:lvlText w:val="%9."/>
      <w:lvlJc w:val="right"/>
      <w:pPr>
        <w:ind w:left="7058" w:hanging="180"/>
      </w:pPr>
    </w:lvl>
  </w:abstractNum>
  <w:abstractNum w:abstractNumId="39" w15:restartNumberingAfterBreak="0">
    <w:nsid w:val="788A1436"/>
    <w:multiLevelType w:val="hybridMultilevel"/>
    <w:tmpl w:val="36DC1B38"/>
    <w:lvl w:ilvl="0" w:tplc="08070001">
      <w:start w:val="1"/>
      <w:numFmt w:val="bullet"/>
      <w:lvlText w:val=""/>
      <w:lvlJc w:val="left"/>
      <w:pPr>
        <w:ind w:left="910" w:hanging="360"/>
      </w:pPr>
      <w:rPr>
        <w:rFonts w:ascii="Symbol" w:hAnsi="Symbol" w:hint="default"/>
      </w:rPr>
    </w:lvl>
    <w:lvl w:ilvl="1" w:tplc="08070003" w:tentative="1">
      <w:start w:val="1"/>
      <w:numFmt w:val="bullet"/>
      <w:lvlText w:val="o"/>
      <w:lvlJc w:val="left"/>
      <w:pPr>
        <w:ind w:left="1630" w:hanging="360"/>
      </w:pPr>
      <w:rPr>
        <w:rFonts w:ascii="Courier New" w:hAnsi="Courier New" w:cs="Courier New" w:hint="default"/>
      </w:rPr>
    </w:lvl>
    <w:lvl w:ilvl="2" w:tplc="08070005" w:tentative="1">
      <w:start w:val="1"/>
      <w:numFmt w:val="bullet"/>
      <w:lvlText w:val=""/>
      <w:lvlJc w:val="left"/>
      <w:pPr>
        <w:ind w:left="2350" w:hanging="360"/>
      </w:pPr>
      <w:rPr>
        <w:rFonts w:ascii="Wingdings" w:hAnsi="Wingdings" w:hint="default"/>
      </w:rPr>
    </w:lvl>
    <w:lvl w:ilvl="3" w:tplc="08070001" w:tentative="1">
      <w:start w:val="1"/>
      <w:numFmt w:val="bullet"/>
      <w:lvlText w:val=""/>
      <w:lvlJc w:val="left"/>
      <w:pPr>
        <w:ind w:left="3070" w:hanging="360"/>
      </w:pPr>
      <w:rPr>
        <w:rFonts w:ascii="Symbol" w:hAnsi="Symbol" w:hint="default"/>
      </w:rPr>
    </w:lvl>
    <w:lvl w:ilvl="4" w:tplc="08070003" w:tentative="1">
      <w:start w:val="1"/>
      <w:numFmt w:val="bullet"/>
      <w:lvlText w:val="o"/>
      <w:lvlJc w:val="left"/>
      <w:pPr>
        <w:ind w:left="3790" w:hanging="360"/>
      </w:pPr>
      <w:rPr>
        <w:rFonts w:ascii="Courier New" w:hAnsi="Courier New" w:cs="Courier New" w:hint="default"/>
      </w:rPr>
    </w:lvl>
    <w:lvl w:ilvl="5" w:tplc="08070005" w:tentative="1">
      <w:start w:val="1"/>
      <w:numFmt w:val="bullet"/>
      <w:lvlText w:val=""/>
      <w:lvlJc w:val="left"/>
      <w:pPr>
        <w:ind w:left="4510" w:hanging="360"/>
      </w:pPr>
      <w:rPr>
        <w:rFonts w:ascii="Wingdings" w:hAnsi="Wingdings" w:hint="default"/>
      </w:rPr>
    </w:lvl>
    <w:lvl w:ilvl="6" w:tplc="08070001" w:tentative="1">
      <w:start w:val="1"/>
      <w:numFmt w:val="bullet"/>
      <w:lvlText w:val=""/>
      <w:lvlJc w:val="left"/>
      <w:pPr>
        <w:ind w:left="5230" w:hanging="360"/>
      </w:pPr>
      <w:rPr>
        <w:rFonts w:ascii="Symbol" w:hAnsi="Symbol" w:hint="default"/>
      </w:rPr>
    </w:lvl>
    <w:lvl w:ilvl="7" w:tplc="08070003" w:tentative="1">
      <w:start w:val="1"/>
      <w:numFmt w:val="bullet"/>
      <w:lvlText w:val="o"/>
      <w:lvlJc w:val="left"/>
      <w:pPr>
        <w:ind w:left="5950" w:hanging="360"/>
      </w:pPr>
      <w:rPr>
        <w:rFonts w:ascii="Courier New" w:hAnsi="Courier New" w:cs="Courier New" w:hint="default"/>
      </w:rPr>
    </w:lvl>
    <w:lvl w:ilvl="8" w:tplc="08070005" w:tentative="1">
      <w:start w:val="1"/>
      <w:numFmt w:val="bullet"/>
      <w:lvlText w:val=""/>
      <w:lvlJc w:val="left"/>
      <w:pPr>
        <w:ind w:left="6670" w:hanging="360"/>
      </w:pPr>
      <w:rPr>
        <w:rFonts w:ascii="Wingdings" w:hAnsi="Wingdings" w:hint="default"/>
      </w:rPr>
    </w:lvl>
  </w:abstractNum>
  <w:abstractNum w:abstractNumId="40" w15:restartNumberingAfterBreak="0">
    <w:nsid w:val="7ADA46E7"/>
    <w:multiLevelType w:val="hybridMultilevel"/>
    <w:tmpl w:val="BCFA7B7A"/>
    <w:lvl w:ilvl="0" w:tplc="0807000F">
      <w:start w:val="1"/>
      <w:numFmt w:val="decimal"/>
      <w:lvlText w:val="%1."/>
      <w:lvlJc w:val="left"/>
      <w:pPr>
        <w:ind w:left="1298" w:hanging="360"/>
      </w:pPr>
    </w:lvl>
    <w:lvl w:ilvl="1" w:tplc="08070019" w:tentative="1">
      <w:start w:val="1"/>
      <w:numFmt w:val="lowerLetter"/>
      <w:lvlText w:val="%2."/>
      <w:lvlJc w:val="left"/>
      <w:pPr>
        <w:ind w:left="2018" w:hanging="360"/>
      </w:pPr>
    </w:lvl>
    <w:lvl w:ilvl="2" w:tplc="0807001B" w:tentative="1">
      <w:start w:val="1"/>
      <w:numFmt w:val="lowerRoman"/>
      <w:lvlText w:val="%3."/>
      <w:lvlJc w:val="right"/>
      <w:pPr>
        <w:ind w:left="2738" w:hanging="180"/>
      </w:pPr>
    </w:lvl>
    <w:lvl w:ilvl="3" w:tplc="0807000F" w:tentative="1">
      <w:start w:val="1"/>
      <w:numFmt w:val="decimal"/>
      <w:lvlText w:val="%4."/>
      <w:lvlJc w:val="left"/>
      <w:pPr>
        <w:ind w:left="3458" w:hanging="360"/>
      </w:pPr>
    </w:lvl>
    <w:lvl w:ilvl="4" w:tplc="08070019" w:tentative="1">
      <w:start w:val="1"/>
      <w:numFmt w:val="lowerLetter"/>
      <w:lvlText w:val="%5."/>
      <w:lvlJc w:val="left"/>
      <w:pPr>
        <w:ind w:left="4178" w:hanging="360"/>
      </w:pPr>
    </w:lvl>
    <w:lvl w:ilvl="5" w:tplc="0807001B" w:tentative="1">
      <w:start w:val="1"/>
      <w:numFmt w:val="lowerRoman"/>
      <w:lvlText w:val="%6."/>
      <w:lvlJc w:val="right"/>
      <w:pPr>
        <w:ind w:left="4898" w:hanging="180"/>
      </w:pPr>
    </w:lvl>
    <w:lvl w:ilvl="6" w:tplc="0807000F" w:tentative="1">
      <w:start w:val="1"/>
      <w:numFmt w:val="decimal"/>
      <w:lvlText w:val="%7."/>
      <w:lvlJc w:val="left"/>
      <w:pPr>
        <w:ind w:left="5618" w:hanging="360"/>
      </w:pPr>
    </w:lvl>
    <w:lvl w:ilvl="7" w:tplc="08070019" w:tentative="1">
      <w:start w:val="1"/>
      <w:numFmt w:val="lowerLetter"/>
      <w:lvlText w:val="%8."/>
      <w:lvlJc w:val="left"/>
      <w:pPr>
        <w:ind w:left="6338" w:hanging="360"/>
      </w:pPr>
    </w:lvl>
    <w:lvl w:ilvl="8" w:tplc="0807001B" w:tentative="1">
      <w:start w:val="1"/>
      <w:numFmt w:val="lowerRoman"/>
      <w:lvlText w:val="%9."/>
      <w:lvlJc w:val="right"/>
      <w:pPr>
        <w:ind w:left="7058" w:hanging="180"/>
      </w:pPr>
    </w:lvl>
  </w:abstractNum>
  <w:abstractNum w:abstractNumId="41" w15:restartNumberingAfterBreak="0">
    <w:nsid w:val="7EAC5184"/>
    <w:multiLevelType w:val="multilevel"/>
    <w:tmpl w:val="0E3E9F30"/>
    <w:lvl w:ilvl="0">
      <w:start w:val="1"/>
      <w:numFmt w:val="bullet"/>
      <w:lvlText w:val="●"/>
      <w:lvlJc w:val="left"/>
      <w:pPr>
        <w:ind w:left="1298" w:hanging="359"/>
      </w:pPr>
      <w:rPr>
        <w:rFonts w:ascii="Noto Sans Symbols" w:eastAsia="Noto Sans Symbols" w:hAnsi="Noto Sans Symbols" w:cs="Noto Sans Symbols"/>
      </w:rPr>
    </w:lvl>
    <w:lvl w:ilvl="1">
      <w:start w:val="1"/>
      <w:numFmt w:val="bullet"/>
      <w:lvlText w:val="o"/>
      <w:lvlJc w:val="left"/>
      <w:pPr>
        <w:ind w:left="2018" w:hanging="360"/>
      </w:pPr>
      <w:rPr>
        <w:rFonts w:ascii="Courier New" w:eastAsia="Courier New" w:hAnsi="Courier New" w:cs="Courier New"/>
      </w:rPr>
    </w:lvl>
    <w:lvl w:ilvl="2">
      <w:start w:val="1"/>
      <w:numFmt w:val="bullet"/>
      <w:lvlText w:val="▪"/>
      <w:lvlJc w:val="left"/>
      <w:pPr>
        <w:ind w:left="2738" w:hanging="360"/>
      </w:pPr>
      <w:rPr>
        <w:rFonts w:ascii="Noto Sans Symbols" w:eastAsia="Noto Sans Symbols" w:hAnsi="Noto Sans Symbols" w:cs="Noto Sans Symbols"/>
      </w:rPr>
    </w:lvl>
    <w:lvl w:ilvl="3">
      <w:start w:val="1"/>
      <w:numFmt w:val="bullet"/>
      <w:lvlText w:val="●"/>
      <w:lvlJc w:val="left"/>
      <w:pPr>
        <w:ind w:left="3458" w:hanging="360"/>
      </w:pPr>
      <w:rPr>
        <w:rFonts w:ascii="Noto Sans Symbols" w:eastAsia="Noto Sans Symbols" w:hAnsi="Noto Sans Symbols" w:cs="Noto Sans Symbols"/>
      </w:rPr>
    </w:lvl>
    <w:lvl w:ilvl="4">
      <w:start w:val="1"/>
      <w:numFmt w:val="bullet"/>
      <w:lvlText w:val="o"/>
      <w:lvlJc w:val="left"/>
      <w:pPr>
        <w:ind w:left="4178" w:hanging="360"/>
      </w:pPr>
      <w:rPr>
        <w:rFonts w:ascii="Courier New" w:eastAsia="Courier New" w:hAnsi="Courier New" w:cs="Courier New"/>
      </w:rPr>
    </w:lvl>
    <w:lvl w:ilvl="5">
      <w:start w:val="1"/>
      <w:numFmt w:val="bullet"/>
      <w:lvlText w:val="▪"/>
      <w:lvlJc w:val="left"/>
      <w:pPr>
        <w:ind w:left="4898" w:hanging="360"/>
      </w:pPr>
      <w:rPr>
        <w:rFonts w:ascii="Noto Sans Symbols" w:eastAsia="Noto Sans Symbols" w:hAnsi="Noto Sans Symbols" w:cs="Noto Sans Symbols"/>
      </w:rPr>
    </w:lvl>
    <w:lvl w:ilvl="6">
      <w:start w:val="1"/>
      <w:numFmt w:val="bullet"/>
      <w:lvlText w:val="●"/>
      <w:lvlJc w:val="left"/>
      <w:pPr>
        <w:ind w:left="5618" w:hanging="360"/>
      </w:pPr>
      <w:rPr>
        <w:rFonts w:ascii="Noto Sans Symbols" w:eastAsia="Noto Sans Symbols" w:hAnsi="Noto Sans Symbols" w:cs="Noto Sans Symbols"/>
      </w:rPr>
    </w:lvl>
    <w:lvl w:ilvl="7">
      <w:start w:val="1"/>
      <w:numFmt w:val="bullet"/>
      <w:lvlText w:val="o"/>
      <w:lvlJc w:val="left"/>
      <w:pPr>
        <w:ind w:left="6338" w:hanging="360"/>
      </w:pPr>
      <w:rPr>
        <w:rFonts w:ascii="Courier New" w:eastAsia="Courier New" w:hAnsi="Courier New" w:cs="Courier New"/>
      </w:rPr>
    </w:lvl>
    <w:lvl w:ilvl="8">
      <w:start w:val="1"/>
      <w:numFmt w:val="bullet"/>
      <w:lvlText w:val="▪"/>
      <w:lvlJc w:val="left"/>
      <w:pPr>
        <w:ind w:left="7058" w:hanging="360"/>
      </w:pPr>
      <w:rPr>
        <w:rFonts w:ascii="Noto Sans Symbols" w:eastAsia="Noto Sans Symbols" w:hAnsi="Noto Sans Symbols" w:cs="Noto Sans Symbols"/>
      </w:rPr>
    </w:lvl>
  </w:abstractNum>
  <w:abstractNum w:abstractNumId="42" w15:restartNumberingAfterBreak="0">
    <w:nsid w:val="7F313DF4"/>
    <w:multiLevelType w:val="multilevel"/>
    <w:tmpl w:val="0BA4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3197065">
    <w:abstractNumId w:val="21"/>
  </w:num>
  <w:num w:numId="2" w16cid:durableId="512886383">
    <w:abstractNumId w:val="9"/>
  </w:num>
  <w:num w:numId="3" w16cid:durableId="706299111">
    <w:abstractNumId w:val="41"/>
  </w:num>
  <w:num w:numId="4" w16cid:durableId="1846286092">
    <w:abstractNumId w:val="14"/>
  </w:num>
  <w:num w:numId="5" w16cid:durableId="1221476777">
    <w:abstractNumId w:val="11"/>
  </w:num>
  <w:num w:numId="6" w16cid:durableId="1996258737">
    <w:abstractNumId w:val="20"/>
  </w:num>
  <w:num w:numId="7" w16cid:durableId="1094127958">
    <w:abstractNumId w:val="19"/>
  </w:num>
  <w:num w:numId="8" w16cid:durableId="764228279">
    <w:abstractNumId w:val="22"/>
  </w:num>
  <w:num w:numId="9" w16cid:durableId="1418594220">
    <w:abstractNumId w:val="39"/>
  </w:num>
  <w:num w:numId="10" w16cid:durableId="647174191">
    <w:abstractNumId w:val="36"/>
  </w:num>
  <w:num w:numId="11" w16cid:durableId="1252666148">
    <w:abstractNumId w:val="23"/>
  </w:num>
  <w:num w:numId="12" w16cid:durableId="992027354">
    <w:abstractNumId w:val="24"/>
  </w:num>
  <w:num w:numId="13" w16cid:durableId="1233083267">
    <w:abstractNumId w:val="34"/>
  </w:num>
  <w:num w:numId="14" w16cid:durableId="899831795">
    <w:abstractNumId w:val="30"/>
  </w:num>
  <w:num w:numId="15" w16cid:durableId="556085262">
    <w:abstractNumId w:val="25"/>
  </w:num>
  <w:num w:numId="16" w16cid:durableId="1393767847">
    <w:abstractNumId w:val="8"/>
  </w:num>
  <w:num w:numId="17" w16cid:durableId="1171524635">
    <w:abstractNumId w:val="12"/>
  </w:num>
  <w:num w:numId="18" w16cid:durableId="64963614">
    <w:abstractNumId w:val="40"/>
  </w:num>
  <w:num w:numId="19" w16cid:durableId="269774922">
    <w:abstractNumId w:val="3"/>
  </w:num>
  <w:num w:numId="20" w16cid:durableId="8952415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21155046">
    <w:abstractNumId w:val="33"/>
  </w:num>
  <w:num w:numId="22" w16cid:durableId="524908475">
    <w:abstractNumId w:val="10"/>
  </w:num>
  <w:num w:numId="23" w16cid:durableId="1134639533">
    <w:abstractNumId w:val="27"/>
  </w:num>
  <w:num w:numId="24" w16cid:durableId="641929070">
    <w:abstractNumId w:val="2"/>
  </w:num>
  <w:num w:numId="25" w16cid:durableId="1006324701">
    <w:abstractNumId w:val="27"/>
    <w:lvlOverride w:ilvl="0">
      <w:lvl w:ilvl="0">
        <w:start w:val="1"/>
        <w:numFmt w:val="none"/>
        <w:lvlText w:val="A"/>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6" w16cid:durableId="1565792259">
    <w:abstractNumId w:val="35"/>
  </w:num>
  <w:num w:numId="27" w16cid:durableId="19299961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4259082">
    <w:abstractNumId w:val="13"/>
  </w:num>
  <w:num w:numId="29" w16cid:durableId="920142377">
    <w:abstractNumId w:val="28"/>
  </w:num>
  <w:num w:numId="30" w16cid:durableId="1219436442">
    <w:abstractNumId w:val="1"/>
  </w:num>
  <w:num w:numId="31" w16cid:durableId="501120749">
    <w:abstractNumId w:val="26"/>
  </w:num>
  <w:num w:numId="32" w16cid:durableId="485753886">
    <w:abstractNumId w:val="15"/>
  </w:num>
  <w:num w:numId="33" w16cid:durableId="203060878">
    <w:abstractNumId w:val="37"/>
  </w:num>
  <w:num w:numId="34" w16cid:durableId="2106338509">
    <w:abstractNumId w:val="31"/>
  </w:num>
  <w:num w:numId="35" w16cid:durableId="1546258047">
    <w:abstractNumId w:val="18"/>
  </w:num>
  <w:num w:numId="36" w16cid:durableId="361901384">
    <w:abstractNumId w:val="5"/>
  </w:num>
  <w:num w:numId="37" w16cid:durableId="2098746787">
    <w:abstractNumId w:val="6"/>
  </w:num>
  <w:num w:numId="38" w16cid:durableId="1334841244">
    <w:abstractNumId w:val="17"/>
  </w:num>
  <w:num w:numId="39" w16cid:durableId="377172269">
    <w:abstractNumId w:val="16"/>
  </w:num>
  <w:num w:numId="40" w16cid:durableId="854222745">
    <w:abstractNumId w:val="4"/>
  </w:num>
  <w:num w:numId="41" w16cid:durableId="1302929378">
    <w:abstractNumId w:val="42"/>
  </w:num>
  <w:num w:numId="42" w16cid:durableId="2127119804">
    <w:abstractNumId w:val="7"/>
  </w:num>
  <w:num w:numId="43" w16cid:durableId="1803889906">
    <w:abstractNumId w:val="38"/>
  </w:num>
  <w:num w:numId="44" w16cid:durableId="1019284066">
    <w:abstractNumId w:val="0"/>
  </w:num>
  <w:num w:numId="45" w16cid:durableId="1548879504">
    <w:abstractNumId w:val="32"/>
  </w:num>
  <w:num w:numId="46" w16cid:durableId="11088899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grammar="clean"/>
  <w:defaultTabStop w:val="720"/>
  <w:autoHyphenation/>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A70"/>
    <w:rsid w:val="00001D2A"/>
    <w:rsid w:val="000020E7"/>
    <w:rsid w:val="00002A2B"/>
    <w:rsid w:val="00002B22"/>
    <w:rsid w:val="00003577"/>
    <w:rsid w:val="000049F0"/>
    <w:rsid w:val="00004A49"/>
    <w:rsid w:val="00004D30"/>
    <w:rsid w:val="0000586E"/>
    <w:rsid w:val="00005A5C"/>
    <w:rsid w:val="00006036"/>
    <w:rsid w:val="00006B1A"/>
    <w:rsid w:val="0000791A"/>
    <w:rsid w:val="000102B1"/>
    <w:rsid w:val="00010BF0"/>
    <w:rsid w:val="00010C17"/>
    <w:rsid w:val="0001254C"/>
    <w:rsid w:val="00013416"/>
    <w:rsid w:val="000136B5"/>
    <w:rsid w:val="00014624"/>
    <w:rsid w:val="0001512A"/>
    <w:rsid w:val="00015EE6"/>
    <w:rsid w:val="00017108"/>
    <w:rsid w:val="000207D9"/>
    <w:rsid w:val="00021A54"/>
    <w:rsid w:val="00024506"/>
    <w:rsid w:val="00024BD5"/>
    <w:rsid w:val="00027B4B"/>
    <w:rsid w:val="00027D53"/>
    <w:rsid w:val="00030D36"/>
    <w:rsid w:val="00031AEA"/>
    <w:rsid w:val="000322BD"/>
    <w:rsid w:val="000323BA"/>
    <w:rsid w:val="00032BD2"/>
    <w:rsid w:val="000332BA"/>
    <w:rsid w:val="00033C3D"/>
    <w:rsid w:val="0003404B"/>
    <w:rsid w:val="0003467F"/>
    <w:rsid w:val="00034CA3"/>
    <w:rsid w:val="000355BD"/>
    <w:rsid w:val="0003572F"/>
    <w:rsid w:val="0003722C"/>
    <w:rsid w:val="0004023B"/>
    <w:rsid w:val="00040A2A"/>
    <w:rsid w:val="00040F50"/>
    <w:rsid w:val="00041A81"/>
    <w:rsid w:val="0004312C"/>
    <w:rsid w:val="000452A0"/>
    <w:rsid w:val="0004617E"/>
    <w:rsid w:val="00047A52"/>
    <w:rsid w:val="00047EA5"/>
    <w:rsid w:val="00050158"/>
    <w:rsid w:val="0005030F"/>
    <w:rsid w:val="00051F8C"/>
    <w:rsid w:val="00052312"/>
    <w:rsid w:val="00052C3D"/>
    <w:rsid w:val="0005326D"/>
    <w:rsid w:val="0005386C"/>
    <w:rsid w:val="00054242"/>
    <w:rsid w:val="000545CC"/>
    <w:rsid w:val="00055E00"/>
    <w:rsid w:val="00056BAE"/>
    <w:rsid w:val="00056DFC"/>
    <w:rsid w:val="00057C82"/>
    <w:rsid w:val="00060402"/>
    <w:rsid w:val="00062914"/>
    <w:rsid w:val="00062AF6"/>
    <w:rsid w:val="00063005"/>
    <w:rsid w:val="000637C6"/>
    <w:rsid w:val="00063BE1"/>
    <w:rsid w:val="000641B6"/>
    <w:rsid w:val="00065966"/>
    <w:rsid w:val="00066096"/>
    <w:rsid w:val="000662CA"/>
    <w:rsid w:val="000663F8"/>
    <w:rsid w:val="0006733B"/>
    <w:rsid w:val="00067AD2"/>
    <w:rsid w:val="000710FE"/>
    <w:rsid w:val="00072502"/>
    <w:rsid w:val="00072843"/>
    <w:rsid w:val="00072CCB"/>
    <w:rsid w:val="000758B5"/>
    <w:rsid w:val="00075A7F"/>
    <w:rsid w:val="000760DF"/>
    <w:rsid w:val="0007670A"/>
    <w:rsid w:val="000775BD"/>
    <w:rsid w:val="00077B33"/>
    <w:rsid w:val="00081259"/>
    <w:rsid w:val="00081D29"/>
    <w:rsid w:val="00081EE6"/>
    <w:rsid w:val="00082D37"/>
    <w:rsid w:val="00083EB8"/>
    <w:rsid w:val="00084EA3"/>
    <w:rsid w:val="000870CD"/>
    <w:rsid w:val="000871CB"/>
    <w:rsid w:val="000872D9"/>
    <w:rsid w:val="000876D2"/>
    <w:rsid w:val="00090337"/>
    <w:rsid w:val="0009076A"/>
    <w:rsid w:val="00090E18"/>
    <w:rsid w:val="00091E3A"/>
    <w:rsid w:val="0009247D"/>
    <w:rsid w:val="00092496"/>
    <w:rsid w:val="00093579"/>
    <w:rsid w:val="00093723"/>
    <w:rsid w:val="00094576"/>
    <w:rsid w:val="000973F6"/>
    <w:rsid w:val="000A0D22"/>
    <w:rsid w:val="000A1F40"/>
    <w:rsid w:val="000A2012"/>
    <w:rsid w:val="000A2940"/>
    <w:rsid w:val="000A2CBF"/>
    <w:rsid w:val="000A3009"/>
    <w:rsid w:val="000A3556"/>
    <w:rsid w:val="000A3835"/>
    <w:rsid w:val="000A3AD4"/>
    <w:rsid w:val="000A4DB4"/>
    <w:rsid w:val="000A5990"/>
    <w:rsid w:val="000A5D83"/>
    <w:rsid w:val="000B07C6"/>
    <w:rsid w:val="000B0F07"/>
    <w:rsid w:val="000B0F6E"/>
    <w:rsid w:val="000B1115"/>
    <w:rsid w:val="000B1D17"/>
    <w:rsid w:val="000B233B"/>
    <w:rsid w:val="000B2669"/>
    <w:rsid w:val="000B2713"/>
    <w:rsid w:val="000B41F1"/>
    <w:rsid w:val="000B424B"/>
    <w:rsid w:val="000B4284"/>
    <w:rsid w:val="000B568E"/>
    <w:rsid w:val="000B6C78"/>
    <w:rsid w:val="000B7E51"/>
    <w:rsid w:val="000C3388"/>
    <w:rsid w:val="000C3669"/>
    <w:rsid w:val="000C4098"/>
    <w:rsid w:val="000C4415"/>
    <w:rsid w:val="000C4718"/>
    <w:rsid w:val="000C6F55"/>
    <w:rsid w:val="000C795C"/>
    <w:rsid w:val="000D3C6D"/>
    <w:rsid w:val="000D4418"/>
    <w:rsid w:val="000D4F92"/>
    <w:rsid w:val="000D5141"/>
    <w:rsid w:val="000D63A9"/>
    <w:rsid w:val="000D69DC"/>
    <w:rsid w:val="000D6A1E"/>
    <w:rsid w:val="000E06B4"/>
    <w:rsid w:val="000E080E"/>
    <w:rsid w:val="000E1843"/>
    <w:rsid w:val="000E3525"/>
    <w:rsid w:val="000E49E8"/>
    <w:rsid w:val="000E540C"/>
    <w:rsid w:val="000E5629"/>
    <w:rsid w:val="000E567F"/>
    <w:rsid w:val="000E56C7"/>
    <w:rsid w:val="000E6209"/>
    <w:rsid w:val="000E6D79"/>
    <w:rsid w:val="000E7EE7"/>
    <w:rsid w:val="000F0C3E"/>
    <w:rsid w:val="000F1332"/>
    <w:rsid w:val="000F15BD"/>
    <w:rsid w:val="000F1831"/>
    <w:rsid w:val="000F2CAB"/>
    <w:rsid w:val="000F2F73"/>
    <w:rsid w:val="000F3BA5"/>
    <w:rsid w:val="000F4146"/>
    <w:rsid w:val="000F499A"/>
    <w:rsid w:val="000F5360"/>
    <w:rsid w:val="000F56BD"/>
    <w:rsid w:val="000F7518"/>
    <w:rsid w:val="001006D6"/>
    <w:rsid w:val="00100B33"/>
    <w:rsid w:val="00101233"/>
    <w:rsid w:val="00102230"/>
    <w:rsid w:val="00103DEC"/>
    <w:rsid w:val="00103F82"/>
    <w:rsid w:val="00104311"/>
    <w:rsid w:val="00106741"/>
    <w:rsid w:val="00107AA9"/>
    <w:rsid w:val="00107FB6"/>
    <w:rsid w:val="00111B9E"/>
    <w:rsid w:val="001126F0"/>
    <w:rsid w:val="00113255"/>
    <w:rsid w:val="001147EE"/>
    <w:rsid w:val="001151B8"/>
    <w:rsid w:val="0011527B"/>
    <w:rsid w:val="001152F3"/>
    <w:rsid w:val="0011574A"/>
    <w:rsid w:val="00117CD9"/>
    <w:rsid w:val="00117E9D"/>
    <w:rsid w:val="00120CC6"/>
    <w:rsid w:val="00123D1A"/>
    <w:rsid w:val="00123EBF"/>
    <w:rsid w:val="00124BA7"/>
    <w:rsid w:val="00125622"/>
    <w:rsid w:val="001258F9"/>
    <w:rsid w:val="00125F02"/>
    <w:rsid w:val="001262AB"/>
    <w:rsid w:val="00126BC1"/>
    <w:rsid w:val="00127079"/>
    <w:rsid w:val="0013097D"/>
    <w:rsid w:val="001313B4"/>
    <w:rsid w:val="001316F3"/>
    <w:rsid w:val="001318FA"/>
    <w:rsid w:val="00131EA9"/>
    <w:rsid w:val="0013273C"/>
    <w:rsid w:val="00132F9B"/>
    <w:rsid w:val="00133AA8"/>
    <w:rsid w:val="00133B35"/>
    <w:rsid w:val="00134B5B"/>
    <w:rsid w:val="00135017"/>
    <w:rsid w:val="00135A9C"/>
    <w:rsid w:val="0013678D"/>
    <w:rsid w:val="00136C86"/>
    <w:rsid w:val="0013788E"/>
    <w:rsid w:val="00137D3A"/>
    <w:rsid w:val="00140088"/>
    <w:rsid w:val="00140C5E"/>
    <w:rsid w:val="00140EC4"/>
    <w:rsid w:val="001432D9"/>
    <w:rsid w:val="0014433F"/>
    <w:rsid w:val="00144CC7"/>
    <w:rsid w:val="001452C6"/>
    <w:rsid w:val="001456B8"/>
    <w:rsid w:val="00145700"/>
    <w:rsid w:val="00145A71"/>
    <w:rsid w:val="00146C1D"/>
    <w:rsid w:val="00146CCB"/>
    <w:rsid w:val="001507E9"/>
    <w:rsid w:val="001520B4"/>
    <w:rsid w:val="001524E2"/>
    <w:rsid w:val="00152D41"/>
    <w:rsid w:val="00152DD0"/>
    <w:rsid w:val="00153DF8"/>
    <w:rsid w:val="00153E9A"/>
    <w:rsid w:val="00153FEA"/>
    <w:rsid w:val="0015497C"/>
    <w:rsid w:val="00157017"/>
    <w:rsid w:val="001579F8"/>
    <w:rsid w:val="00157A71"/>
    <w:rsid w:val="001608A7"/>
    <w:rsid w:val="001608D4"/>
    <w:rsid w:val="00161450"/>
    <w:rsid w:val="001618F4"/>
    <w:rsid w:val="00163612"/>
    <w:rsid w:val="00164689"/>
    <w:rsid w:val="0016491B"/>
    <w:rsid w:val="00166581"/>
    <w:rsid w:val="0016665E"/>
    <w:rsid w:val="0016742E"/>
    <w:rsid w:val="001675DB"/>
    <w:rsid w:val="00167A43"/>
    <w:rsid w:val="00170956"/>
    <w:rsid w:val="001719C1"/>
    <w:rsid w:val="00172C30"/>
    <w:rsid w:val="00173664"/>
    <w:rsid w:val="00174EAC"/>
    <w:rsid w:val="00175B07"/>
    <w:rsid w:val="00175F42"/>
    <w:rsid w:val="00176D42"/>
    <w:rsid w:val="001774FE"/>
    <w:rsid w:val="00180261"/>
    <w:rsid w:val="001818E0"/>
    <w:rsid w:val="00181B16"/>
    <w:rsid w:val="00182017"/>
    <w:rsid w:val="001827F2"/>
    <w:rsid w:val="00182D77"/>
    <w:rsid w:val="00183A63"/>
    <w:rsid w:val="00183BB3"/>
    <w:rsid w:val="00183D30"/>
    <w:rsid w:val="00183EF2"/>
    <w:rsid w:val="001843F6"/>
    <w:rsid w:val="001857DA"/>
    <w:rsid w:val="00185C7A"/>
    <w:rsid w:val="00185FBD"/>
    <w:rsid w:val="00186A3E"/>
    <w:rsid w:val="00186E8F"/>
    <w:rsid w:val="00186F76"/>
    <w:rsid w:val="001870FB"/>
    <w:rsid w:val="001900E4"/>
    <w:rsid w:val="001914CE"/>
    <w:rsid w:val="0019297A"/>
    <w:rsid w:val="00193470"/>
    <w:rsid w:val="00194309"/>
    <w:rsid w:val="0019441D"/>
    <w:rsid w:val="00194B8E"/>
    <w:rsid w:val="001953DE"/>
    <w:rsid w:val="00195456"/>
    <w:rsid w:val="00196EFD"/>
    <w:rsid w:val="001977FD"/>
    <w:rsid w:val="001A1654"/>
    <w:rsid w:val="001A1907"/>
    <w:rsid w:val="001A1ACE"/>
    <w:rsid w:val="001A1EE2"/>
    <w:rsid w:val="001A3E42"/>
    <w:rsid w:val="001A3FF7"/>
    <w:rsid w:val="001A477B"/>
    <w:rsid w:val="001A521F"/>
    <w:rsid w:val="001A5740"/>
    <w:rsid w:val="001A63C5"/>
    <w:rsid w:val="001A6647"/>
    <w:rsid w:val="001A6FE8"/>
    <w:rsid w:val="001A7E01"/>
    <w:rsid w:val="001B0A50"/>
    <w:rsid w:val="001B234C"/>
    <w:rsid w:val="001B281F"/>
    <w:rsid w:val="001B29FE"/>
    <w:rsid w:val="001B46FC"/>
    <w:rsid w:val="001B4945"/>
    <w:rsid w:val="001B54DD"/>
    <w:rsid w:val="001B5CE7"/>
    <w:rsid w:val="001B5DC9"/>
    <w:rsid w:val="001B69E4"/>
    <w:rsid w:val="001C0305"/>
    <w:rsid w:val="001C0946"/>
    <w:rsid w:val="001C0C9B"/>
    <w:rsid w:val="001C1ED7"/>
    <w:rsid w:val="001C2656"/>
    <w:rsid w:val="001C2B08"/>
    <w:rsid w:val="001C385D"/>
    <w:rsid w:val="001C4AA0"/>
    <w:rsid w:val="001C59EA"/>
    <w:rsid w:val="001C607C"/>
    <w:rsid w:val="001C69D0"/>
    <w:rsid w:val="001C7C51"/>
    <w:rsid w:val="001D0633"/>
    <w:rsid w:val="001D10A3"/>
    <w:rsid w:val="001D3600"/>
    <w:rsid w:val="001D3828"/>
    <w:rsid w:val="001D3A56"/>
    <w:rsid w:val="001D3C28"/>
    <w:rsid w:val="001D47ED"/>
    <w:rsid w:val="001D5265"/>
    <w:rsid w:val="001D5B57"/>
    <w:rsid w:val="001D5F12"/>
    <w:rsid w:val="001D6F8C"/>
    <w:rsid w:val="001D7030"/>
    <w:rsid w:val="001D7A23"/>
    <w:rsid w:val="001D7EA1"/>
    <w:rsid w:val="001E03B8"/>
    <w:rsid w:val="001E0DDC"/>
    <w:rsid w:val="001E2176"/>
    <w:rsid w:val="001E21F8"/>
    <w:rsid w:val="001E2AF4"/>
    <w:rsid w:val="001E3A5A"/>
    <w:rsid w:val="001E4693"/>
    <w:rsid w:val="001E4B60"/>
    <w:rsid w:val="001E76ED"/>
    <w:rsid w:val="001F036F"/>
    <w:rsid w:val="001F28F5"/>
    <w:rsid w:val="001F2B43"/>
    <w:rsid w:val="001F31DB"/>
    <w:rsid w:val="001F414E"/>
    <w:rsid w:val="001F64DC"/>
    <w:rsid w:val="001F6D72"/>
    <w:rsid w:val="001F6DD2"/>
    <w:rsid w:val="001F7F45"/>
    <w:rsid w:val="001F7FCF"/>
    <w:rsid w:val="00200EED"/>
    <w:rsid w:val="00201752"/>
    <w:rsid w:val="002030A2"/>
    <w:rsid w:val="002046C2"/>
    <w:rsid w:val="002048B8"/>
    <w:rsid w:val="00204962"/>
    <w:rsid w:val="00205D70"/>
    <w:rsid w:val="0021023D"/>
    <w:rsid w:val="002107F3"/>
    <w:rsid w:val="00210978"/>
    <w:rsid w:val="00210C36"/>
    <w:rsid w:val="00212449"/>
    <w:rsid w:val="00212B4E"/>
    <w:rsid w:val="002153F0"/>
    <w:rsid w:val="00220EEF"/>
    <w:rsid w:val="00222C9F"/>
    <w:rsid w:val="0022330B"/>
    <w:rsid w:val="00223B68"/>
    <w:rsid w:val="00224919"/>
    <w:rsid w:val="002269EF"/>
    <w:rsid w:val="00226D2E"/>
    <w:rsid w:val="00227DCF"/>
    <w:rsid w:val="002314DA"/>
    <w:rsid w:val="002314DF"/>
    <w:rsid w:val="00231A1C"/>
    <w:rsid w:val="00232E3E"/>
    <w:rsid w:val="0023367B"/>
    <w:rsid w:val="002371C6"/>
    <w:rsid w:val="00237CD9"/>
    <w:rsid w:val="00237D07"/>
    <w:rsid w:val="002416B4"/>
    <w:rsid w:val="00241B32"/>
    <w:rsid w:val="00243619"/>
    <w:rsid w:val="00243F8C"/>
    <w:rsid w:val="00245535"/>
    <w:rsid w:val="002456CC"/>
    <w:rsid w:val="00245A17"/>
    <w:rsid w:val="00246CCC"/>
    <w:rsid w:val="00246FC6"/>
    <w:rsid w:val="002502DB"/>
    <w:rsid w:val="00250C05"/>
    <w:rsid w:val="002525B0"/>
    <w:rsid w:val="00253226"/>
    <w:rsid w:val="00253AFC"/>
    <w:rsid w:val="0025422A"/>
    <w:rsid w:val="002553CA"/>
    <w:rsid w:val="002558AE"/>
    <w:rsid w:val="00256EDF"/>
    <w:rsid w:val="00257B1A"/>
    <w:rsid w:val="00260A36"/>
    <w:rsid w:val="00260CE3"/>
    <w:rsid w:val="00261807"/>
    <w:rsid w:val="002619F7"/>
    <w:rsid w:val="002639B8"/>
    <w:rsid w:val="002644DA"/>
    <w:rsid w:val="00264F8F"/>
    <w:rsid w:val="0026565C"/>
    <w:rsid w:val="0026576C"/>
    <w:rsid w:val="00265CFF"/>
    <w:rsid w:val="00265E74"/>
    <w:rsid w:val="002667C1"/>
    <w:rsid w:val="00266E3F"/>
    <w:rsid w:val="002672A0"/>
    <w:rsid w:val="002672AD"/>
    <w:rsid w:val="002711B9"/>
    <w:rsid w:val="00271315"/>
    <w:rsid w:val="0027131D"/>
    <w:rsid w:val="00272015"/>
    <w:rsid w:val="00272395"/>
    <w:rsid w:val="00272A29"/>
    <w:rsid w:val="00274200"/>
    <w:rsid w:val="002745F4"/>
    <w:rsid w:val="00274955"/>
    <w:rsid w:val="00275212"/>
    <w:rsid w:val="0027532A"/>
    <w:rsid w:val="00275846"/>
    <w:rsid w:val="00275B4F"/>
    <w:rsid w:val="00276E48"/>
    <w:rsid w:val="00276FAB"/>
    <w:rsid w:val="002771AE"/>
    <w:rsid w:val="002773EE"/>
    <w:rsid w:val="0027798A"/>
    <w:rsid w:val="0028050E"/>
    <w:rsid w:val="00280DA4"/>
    <w:rsid w:val="00280F5F"/>
    <w:rsid w:val="00281146"/>
    <w:rsid w:val="00281210"/>
    <w:rsid w:val="00281256"/>
    <w:rsid w:val="002833E7"/>
    <w:rsid w:val="002837AA"/>
    <w:rsid w:val="00283C43"/>
    <w:rsid w:val="00284026"/>
    <w:rsid w:val="0028466A"/>
    <w:rsid w:val="0028485A"/>
    <w:rsid w:val="0028537B"/>
    <w:rsid w:val="00285FBB"/>
    <w:rsid w:val="00286113"/>
    <w:rsid w:val="00286603"/>
    <w:rsid w:val="00287153"/>
    <w:rsid w:val="00287D0B"/>
    <w:rsid w:val="002905BE"/>
    <w:rsid w:val="002914B8"/>
    <w:rsid w:val="0029353D"/>
    <w:rsid w:val="00294B1A"/>
    <w:rsid w:val="00294F45"/>
    <w:rsid w:val="00295A53"/>
    <w:rsid w:val="00296534"/>
    <w:rsid w:val="002967BA"/>
    <w:rsid w:val="002A0848"/>
    <w:rsid w:val="002A2022"/>
    <w:rsid w:val="002A25F4"/>
    <w:rsid w:val="002A27DC"/>
    <w:rsid w:val="002A311E"/>
    <w:rsid w:val="002A3312"/>
    <w:rsid w:val="002A3DAA"/>
    <w:rsid w:val="002A68AE"/>
    <w:rsid w:val="002B217E"/>
    <w:rsid w:val="002B2C9E"/>
    <w:rsid w:val="002B353A"/>
    <w:rsid w:val="002B518E"/>
    <w:rsid w:val="002B5BC3"/>
    <w:rsid w:val="002B6A72"/>
    <w:rsid w:val="002B7006"/>
    <w:rsid w:val="002C2200"/>
    <w:rsid w:val="002C24A7"/>
    <w:rsid w:val="002C2ACB"/>
    <w:rsid w:val="002C34DD"/>
    <w:rsid w:val="002C3FF1"/>
    <w:rsid w:val="002C756D"/>
    <w:rsid w:val="002D0DCB"/>
    <w:rsid w:val="002D1136"/>
    <w:rsid w:val="002D1277"/>
    <w:rsid w:val="002D1553"/>
    <w:rsid w:val="002D15FE"/>
    <w:rsid w:val="002D1E1C"/>
    <w:rsid w:val="002D233F"/>
    <w:rsid w:val="002D4F25"/>
    <w:rsid w:val="002D58D3"/>
    <w:rsid w:val="002D5CDB"/>
    <w:rsid w:val="002D6D71"/>
    <w:rsid w:val="002E0CF0"/>
    <w:rsid w:val="002E1C52"/>
    <w:rsid w:val="002E1D1E"/>
    <w:rsid w:val="002E1E5F"/>
    <w:rsid w:val="002E1F6B"/>
    <w:rsid w:val="002E201F"/>
    <w:rsid w:val="002E2748"/>
    <w:rsid w:val="002E408E"/>
    <w:rsid w:val="002E48CE"/>
    <w:rsid w:val="002E4A43"/>
    <w:rsid w:val="002E5002"/>
    <w:rsid w:val="002E50FF"/>
    <w:rsid w:val="002E52E7"/>
    <w:rsid w:val="002E5860"/>
    <w:rsid w:val="002E5E64"/>
    <w:rsid w:val="002E75D5"/>
    <w:rsid w:val="002E7C1D"/>
    <w:rsid w:val="002F0093"/>
    <w:rsid w:val="002F0452"/>
    <w:rsid w:val="002F06F2"/>
    <w:rsid w:val="002F0A5D"/>
    <w:rsid w:val="002F1CA1"/>
    <w:rsid w:val="002F3FB7"/>
    <w:rsid w:val="002F50AE"/>
    <w:rsid w:val="002F61FE"/>
    <w:rsid w:val="002F69BC"/>
    <w:rsid w:val="002F70FC"/>
    <w:rsid w:val="002F72AB"/>
    <w:rsid w:val="002F7B2F"/>
    <w:rsid w:val="00300962"/>
    <w:rsid w:val="00301185"/>
    <w:rsid w:val="00301239"/>
    <w:rsid w:val="00301AC0"/>
    <w:rsid w:val="00301D30"/>
    <w:rsid w:val="00301E30"/>
    <w:rsid w:val="00302242"/>
    <w:rsid w:val="003029D0"/>
    <w:rsid w:val="00304367"/>
    <w:rsid w:val="00304F14"/>
    <w:rsid w:val="00305DA4"/>
    <w:rsid w:val="00306782"/>
    <w:rsid w:val="003071F7"/>
    <w:rsid w:val="00310F7C"/>
    <w:rsid w:val="003113D3"/>
    <w:rsid w:val="00311EAC"/>
    <w:rsid w:val="0031219E"/>
    <w:rsid w:val="003130E5"/>
    <w:rsid w:val="003131E4"/>
    <w:rsid w:val="0031368D"/>
    <w:rsid w:val="00313CF9"/>
    <w:rsid w:val="00313F9B"/>
    <w:rsid w:val="0031583A"/>
    <w:rsid w:val="00315F2F"/>
    <w:rsid w:val="00316060"/>
    <w:rsid w:val="003160BD"/>
    <w:rsid w:val="0031643A"/>
    <w:rsid w:val="00316AAB"/>
    <w:rsid w:val="00316AD0"/>
    <w:rsid w:val="00317968"/>
    <w:rsid w:val="00321242"/>
    <w:rsid w:val="00321846"/>
    <w:rsid w:val="00321FED"/>
    <w:rsid w:val="003229B9"/>
    <w:rsid w:val="00322FA7"/>
    <w:rsid w:val="00323010"/>
    <w:rsid w:val="00323BF8"/>
    <w:rsid w:val="00323DD4"/>
    <w:rsid w:val="003252F4"/>
    <w:rsid w:val="00325602"/>
    <w:rsid w:val="00325751"/>
    <w:rsid w:val="00325AB9"/>
    <w:rsid w:val="00326721"/>
    <w:rsid w:val="00327F9C"/>
    <w:rsid w:val="00331725"/>
    <w:rsid w:val="0033210B"/>
    <w:rsid w:val="003335FD"/>
    <w:rsid w:val="003337C2"/>
    <w:rsid w:val="003340F9"/>
    <w:rsid w:val="003367F0"/>
    <w:rsid w:val="00336E42"/>
    <w:rsid w:val="00336FA6"/>
    <w:rsid w:val="00337838"/>
    <w:rsid w:val="00337939"/>
    <w:rsid w:val="00337D47"/>
    <w:rsid w:val="0034154A"/>
    <w:rsid w:val="00341797"/>
    <w:rsid w:val="003426AC"/>
    <w:rsid w:val="00342FB0"/>
    <w:rsid w:val="00343728"/>
    <w:rsid w:val="00344122"/>
    <w:rsid w:val="003446C5"/>
    <w:rsid w:val="0034582A"/>
    <w:rsid w:val="003466F6"/>
    <w:rsid w:val="00346B08"/>
    <w:rsid w:val="00346F6E"/>
    <w:rsid w:val="0034729C"/>
    <w:rsid w:val="0034799D"/>
    <w:rsid w:val="00347D1E"/>
    <w:rsid w:val="00350693"/>
    <w:rsid w:val="00350DBF"/>
    <w:rsid w:val="00350EC8"/>
    <w:rsid w:val="00352583"/>
    <w:rsid w:val="0035334F"/>
    <w:rsid w:val="0035337B"/>
    <w:rsid w:val="00354271"/>
    <w:rsid w:val="0035499C"/>
    <w:rsid w:val="00354D4A"/>
    <w:rsid w:val="00355FC2"/>
    <w:rsid w:val="00356C9B"/>
    <w:rsid w:val="00357228"/>
    <w:rsid w:val="003602EC"/>
    <w:rsid w:val="00361928"/>
    <w:rsid w:val="00362312"/>
    <w:rsid w:val="003626A6"/>
    <w:rsid w:val="003640BD"/>
    <w:rsid w:val="00364899"/>
    <w:rsid w:val="00365E45"/>
    <w:rsid w:val="00366048"/>
    <w:rsid w:val="0036617B"/>
    <w:rsid w:val="00366211"/>
    <w:rsid w:val="00366FA7"/>
    <w:rsid w:val="00367EB4"/>
    <w:rsid w:val="00371265"/>
    <w:rsid w:val="0037129A"/>
    <w:rsid w:val="003714AC"/>
    <w:rsid w:val="0037215D"/>
    <w:rsid w:val="00372B13"/>
    <w:rsid w:val="00373029"/>
    <w:rsid w:val="00376B01"/>
    <w:rsid w:val="00377418"/>
    <w:rsid w:val="00377DA0"/>
    <w:rsid w:val="00380111"/>
    <w:rsid w:val="00380DB1"/>
    <w:rsid w:val="00380EBC"/>
    <w:rsid w:val="00384133"/>
    <w:rsid w:val="00384767"/>
    <w:rsid w:val="003851E3"/>
    <w:rsid w:val="0038581F"/>
    <w:rsid w:val="0038585B"/>
    <w:rsid w:val="00386282"/>
    <w:rsid w:val="00386725"/>
    <w:rsid w:val="0038681D"/>
    <w:rsid w:val="00386E14"/>
    <w:rsid w:val="00391809"/>
    <w:rsid w:val="00391DC2"/>
    <w:rsid w:val="003920F7"/>
    <w:rsid w:val="0039266F"/>
    <w:rsid w:val="00392BC3"/>
    <w:rsid w:val="00392DB8"/>
    <w:rsid w:val="00392DD8"/>
    <w:rsid w:val="00393108"/>
    <w:rsid w:val="0039395A"/>
    <w:rsid w:val="00396750"/>
    <w:rsid w:val="00396A72"/>
    <w:rsid w:val="00396C76"/>
    <w:rsid w:val="0039780E"/>
    <w:rsid w:val="00397F48"/>
    <w:rsid w:val="003A137B"/>
    <w:rsid w:val="003A2F60"/>
    <w:rsid w:val="003A3636"/>
    <w:rsid w:val="003A3714"/>
    <w:rsid w:val="003A430F"/>
    <w:rsid w:val="003A4A9C"/>
    <w:rsid w:val="003A5848"/>
    <w:rsid w:val="003A63BA"/>
    <w:rsid w:val="003A63D6"/>
    <w:rsid w:val="003A64EE"/>
    <w:rsid w:val="003A6603"/>
    <w:rsid w:val="003A6DAE"/>
    <w:rsid w:val="003A7234"/>
    <w:rsid w:val="003A742A"/>
    <w:rsid w:val="003A7B1B"/>
    <w:rsid w:val="003B08B9"/>
    <w:rsid w:val="003B0E19"/>
    <w:rsid w:val="003B1067"/>
    <w:rsid w:val="003B1937"/>
    <w:rsid w:val="003B38F8"/>
    <w:rsid w:val="003B3BA5"/>
    <w:rsid w:val="003B4327"/>
    <w:rsid w:val="003B4347"/>
    <w:rsid w:val="003B4386"/>
    <w:rsid w:val="003B56D2"/>
    <w:rsid w:val="003B5962"/>
    <w:rsid w:val="003B5A1B"/>
    <w:rsid w:val="003B6501"/>
    <w:rsid w:val="003B7B7A"/>
    <w:rsid w:val="003B7B87"/>
    <w:rsid w:val="003C0010"/>
    <w:rsid w:val="003C039F"/>
    <w:rsid w:val="003C0DDE"/>
    <w:rsid w:val="003C0F1C"/>
    <w:rsid w:val="003C29B1"/>
    <w:rsid w:val="003C3406"/>
    <w:rsid w:val="003C47AA"/>
    <w:rsid w:val="003C538C"/>
    <w:rsid w:val="003C6670"/>
    <w:rsid w:val="003C6843"/>
    <w:rsid w:val="003C74CD"/>
    <w:rsid w:val="003C7885"/>
    <w:rsid w:val="003C7F5A"/>
    <w:rsid w:val="003D060D"/>
    <w:rsid w:val="003D0F72"/>
    <w:rsid w:val="003D10BA"/>
    <w:rsid w:val="003D16AE"/>
    <w:rsid w:val="003D3ABB"/>
    <w:rsid w:val="003D5105"/>
    <w:rsid w:val="003D629B"/>
    <w:rsid w:val="003D70D7"/>
    <w:rsid w:val="003D7615"/>
    <w:rsid w:val="003D7E34"/>
    <w:rsid w:val="003D7EDF"/>
    <w:rsid w:val="003E0EAE"/>
    <w:rsid w:val="003E1750"/>
    <w:rsid w:val="003E1E60"/>
    <w:rsid w:val="003E2EAB"/>
    <w:rsid w:val="003E3AD2"/>
    <w:rsid w:val="003E4C1B"/>
    <w:rsid w:val="003E590E"/>
    <w:rsid w:val="003E6237"/>
    <w:rsid w:val="003E62DD"/>
    <w:rsid w:val="003E6587"/>
    <w:rsid w:val="003E65CA"/>
    <w:rsid w:val="003E6DC8"/>
    <w:rsid w:val="003E7D70"/>
    <w:rsid w:val="003F083B"/>
    <w:rsid w:val="003F09A2"/>
    <w:rsid w:val="003F1295"/>
    <w:rsid w:val="003F12A3"/>
    <w:rsid w:val="003F1527"/>
    <w:rsid w:val="003F3199"/>
    <w:rsid w:val="003F31A3"/>
    <w:rsid w:val="003F462C"/>
    <w:rsid w:val="003F6682"/>
    <w:rsid w:val="00400208"/>
    <w:rsid w:val="00400687"/>
    <w:rsid w:val="00402581"/>
    <w:rsid w:val="00403503"/>
    <w:rsid w:val="004035A0"/>
    <w:rsid w:val="004037CF"/>
    <w:rsid w:val="00404E8B"/>
    <w:rsid w:val="004066B7"/>
    <w:rsid w:val="00406DB1"/>
    <w:rsid w:val="00407986"/>
    <w:rsid w:val="00407F74"/>
    <w:rsid w:val="00410705"/>
    <w:rsid w:val="00411DBD"/>
    <w:rsid w:val="00411E96"/>
    <w:rsid w:val="00412645"/>
    <w:rsid w:val="00413043"/>
    <w:rsid w:val="00413A24"/>
    <w:rsid w:val="00415361"/>
    <w:rsid w:val="004157B2"/>
    <w:rsid w:val="00415EF3"/>
    <w:rsid w:val="00416BEF"/>
    <w:rsid w:val="00417598"/>
    <w:rsid w:val="00417945"/>
    <w:rsid w:val="004212A4"/>
    <w:rsid w:val="00421DCC"/>
    <w:rsid w:val="00422939"/>
    <w:rsid w:val="004246E6"/>
    <w:rsid w:val="00424BB1"/>
    <w:rsid w:val="00424C5D"/>
    <w:rsid w:val="004251BE"/>
    <w:rsid w:val="00425493"/>
    <w:rsid w:val="0042595F"/>
    <w:rsid w:val="0042623E"/>
    <w:rsid w:val="00426380"/>
    <w:rsid w:val="00426411"/>
    <w:rsid w:val="004266C8"/>
    <w:rsid w:val="00427575"/>
    <w:rsid w:val="0043094F"/>
    <w:rsid w:val="004311CC"/>
    <w:rsid w:val="004334DD"/>
    <w:rsid w:val="0043409D"/>
    <w:rsid w:val="0043447F"/>
    <w:rsid w:val="00434C0E"/>
    <w:rsid w:val="0043517D"/>
    <w:rsid w:val="00435937"/>
    <w:rsid w:val="00435BF3"/>
    <w:rsid w:val="00436806"/>
    <w:rsid w:val="0044039C"/>
    <w:rsid w:val="004406A7"/>
    <w:rsid w:val="00440942"/>
    <w:rsid w:val="0044253F"/>
    <w:rsid w:val="0044321D"/>
    <w:rsid w:val="00443A58"/>
    <w:rsid w:val="00443FC3"/>
    <w:rsid w:val="00446084"/>
    <w:rsid w:val="00450940"/>
    <w:rsid w:val="004511B5"/>
    <w:rsid w:val="004512F1"/>
    <w:rsid w:val="00451B4E"/>
    <w:rsid w:val="0045290A"/>
    <w:rsid w:val="00452F17"/>
    <w:rsid w:val="004530FC"/>
    <w:rsid w:val="00453E0D"/>
    <w:rsid w:val="00454177"/>
    <w:rsid w:val="00455D29"/>
    <w:rsid w:val="00456D6F"/>
    <w:rsid w:val="0045769D"/>
    <w:rsid w:val="00457992"/>
    <w:rsid w:val="00462184"/>
    <w:rsid w:val="0046262F"/>
    <w:rsid w:val="00462964"/>
    <w:rsid w:val="00463091"/>
    <w:rsid w:val="00464DD7"/>
    <w:rsid w:val="004650DB"/>
    <w:rsid w:val="00466E34"/>
    <w:rsid w:val="00467587"/>
    <w:rsid w:val="004679FA"/>
    <w:rsid w:val="00470A70"/>
    <w:rsid w:val="00470C17"/>
    <w:rsid w:val="0047129E"/>
    <w:rsid w:val="0047198A"/>
    <w:rsid w:val="00471D37"/>
    <w:rsid w:val="00472167"/>
    <w:rsid w:val="0047268B"/>
    <w:rsid w:val="00472936"/>
    <w:rsid w:val="00472AAA"/>
    <w:rsid w:val="00473C1E"/>
    <w:rsid w:val="004743EF"/>
    <w:rsid w:val="004748EF"/>
    <w:rsid w:val="004749B0"/>
    <w:rsid w:val="004752E5"/>
    <w:rsid w:val="0047601E"/>
    <w:rsid w:val="0047612B"/>
    <w:rsid w:val="004766A0"/>
    <w:rsid w:val="00477539"/>
    <w:rsid w:val="004778F2"/>
    <w:rsid w:val="00477A8A"/>
    <w:rsid w:val="00477C7F"/>
    <w:rsid w:val="004801C3"/>
    <w:rsid w:val="00480E0D"/>
    <w:rsid w:val="00481974"/>
    <w:rsid w:val="00481FD4"/>
    <w:rsid w:val="00482F0A"/>
    <w:rsid w:val="0048395E"/>
    <w:rsid w:val="00484227"/>
    <w:rsid w:val="00484271"/>
    <w:rsid w:val="0048473C"/>
    <w:rsid w:val="00484829"/>
    <w:rsid w:val="00485672"/>
    <w:rsid w:val="0048603C"/>
    <w:rsid w:val="00487290"/>
    <w:rsid w:val="00490764"/>
    <w:rsid w:val="00490C65"/>
    <w:rsid w:val="00492020"/>
    <w:rsid w:val="00492A2E"/>
    <w:rsid w:val="0049348D"/>
    <w:rsid w:val="004935AC"/>
    <w:rsid w:val="004946F3"/>
    <w:rsid w:val="00494FBF"/>
    <w:rsid w:val="00495811"/>
    <w:rsid w:val="00496909"/>
    <w:rsid w:val="00497093"/>
    <w:rsid w:val="004972D9"/>
    <w:rsid w:val="004974EB"/>
    <w:rsid w:val="004A1365"/>
    <w:rsid w:val="004A1D9D"/>
    <w:rsid w:val="004A20D0"/>
    <w:rsid w:val="004A2750"/>
    <w:rsid w:val="004A3285"/>
    <w:rsid w:val="004A33AC"/>
    <w:rsid w:val="004A370A"/>
    <w:rsid w:val="004A4575"/>
    <w:rsid w:val="004A5B9A"/>
    <w:rsid w:val="004A628F"/>
    <w:rsid w:val="004A68FC"/>
    <w:rsid w:val="004A7A38"/>
    <w:rsid w:val="004B0684"/>
    <w:rsid w:val="004B0713"/>
    <w:rsid w:val="004B0A44"/>
    <w:rsid w:val="004B1562"/>
    <w:rsid w:val="004B1E30"/>
    <w:rsid w:val="004B1ED2"/>
    <w:rsid w:val="004B2E74"/>
    <w:rsid w:val="004B38AD"/>
    <w:rsid w:val="004B4A9B"/>
    <w:rsid w:val="004B52D2"/>
    <w:rsid w:val="004B5560"/>
    <w:rsid w:val="004B5B2A"/>
    <w:rsid w:val="004B5EAB"/>
    <w:rsid w:val="004B60D9"/>
    <w:rsid w:val="004B6E50"/>
    <w:rsid w:val="004C02CB"/>
    <w:rsid w:val="004C0C14"/>
    <w:rsid w:val="004C0FC1"/>
    <w:rsid w:val="004C1007"/>
    <w:rsid w:val="004C17A0"/>
    <w:rsid w:val="004C1918"/>
    <w:rsid w:val="004C1F04"/>
    <w:rsid w:val="004C2195"/>
    <w:rsid w:val="004C5012"/>
    <w:rsid w:val="004C5F04"/>
    <w:rsid w:val="004C6273"/>
    <w:rsid w:val="004C7382"/>
    <w:rsid w:val="004C76BE"/>
    <w:rsid w:val="004C7B65"/>
    <w:rsid w:val="004D0787"/>
    <w:rsid w:val="004D0C56"/>
    <w:rsid w:val="004D1196"/>
    <w:rsid w:val="004D2A0E"/>
    <w:rsid w:val="004D3113"/>
    <w:rsid w:val="004D3BEE"/>
    <w:rsid w:val="004D42D8"/>
    <w:rsid w:val="004D438B"/>
    <w:rsid w:val="004D51F1"/>
    <w:rsid w:val="004D5B3E"/>
    <w:rsid w:val="004D6F41"/>
    <w:rsid w:val="004D7B5C"/>
    <w:rsid w:val="004E0A80"/>
    <w:rsid w:val="004E1D52"/>
    <w:rsid w:val="004E2075"/>
    <w:rsid w:val="004E2CB3"/>
    <w:rsid w:val="004E36E1"/>
    <w:rsid w:val="004E40C4"/>
    <w:rsid w:val="004E57AF"/>
    <w:rsid w:val="004E5878"/>
    <w:rsid w:val="004E68A3"/>
    <w:rsid w:val="004E6C8C"/>
    <w:rsid w:val="004E7FE4"/>
    <w:rsid w:val="004F1CFE"/>
    <w:rsid w:val="004F1EB1"/>
    <w:rsid w:val="004F1EB8"/>
    <w:rsid w:val="004F3698"/>
    <w:rsid w:val="004F3A27"/>
    <w:rsid w:val="004F3C1F"/>
    <w:rsid w:val="004F4E34"/>
    <w:rsid w:val="004F7E92"/>
    <w:rsid w:val="00500103"/>
    <w:rsid w:val="0050046D"/>
    <w:rsid w:val="00500FE5"/>
    <w:rsid w:val="005022CD"/>
    <w:rsid w:val="00502382"/>
    <w:rsid w:val="005026A3"/>
    <w:rsid w:val="005035CE"/>
    <w:rsid w:val="00503CBA"/>
    <w:rsid w:val="005047DF"/>
    <w:rsid w:val="005057DB"/>
    <w:rsid w:val="005059F6"/>
    <w:rsid w:val="00505FD4"/>
    <w:rsid w:val="005103DE"/>
    <w:rsid w:val="005104F2"/>
    <w:rsid w:val="00511A6B"/>
    <w:rsid w:val="005122A7"/>
    <w:rsid w:val="00512E8F"/>
    <w:rsid w:val="00513A20"/>
    <w:rsid w:val="00513E40"/>
    <w:rsid w:val="005148E7"/>
    <w:rsid w:val="00514BB6"/>
    <w:rsid w:val="00515230"/>
    <w:rsid w:val="00515441"/>
    <w:rsid w:val="00515E06"/>
    <w:rsid w:val="005171FD"/>
    <w:rsid w:val="00517324"/>
    <w:rsid w:val="00520362"/>
    <w:rsid w:val="00520429"/>
    <w:rsid w:val="0052074C"/>
    <w:rsid w:val="005215BF"/>
    <w:rsid w:val="005260BB"/>
    <w:rsid w:val="0052644F"/>
    <w:rsid w:val="00526500"/>
    <w:rsid w:val="00530308"/>
    <w:rsid w:val="0053120A"/>
    <w:rsid w:val="005317F1"/>
    <w:rsid w:val="00531B13"/>
    <w:rsid w:val="005326C5"/>
    <w:rsid w:val="00534760"/>
    <w:rsid w:val="00535F7B"/>
    <w:rsid w:val="00536C50"/>
    <w:rsid w:val="005370F3"/>
    <w:rsid w:val="00540B87"/>
    <w:rsid w:val="00540E18"/>
    <w:rsid w:val="00540E1E"/>
    <w:rsid w:val="00540EF6"/>
    <w:rsid w:val="005420C7"/>
    <w:rsid w:val="005447AF"/>
    <w:rsid w:val="00546127"/>
    <w:rsid w:val="0054697C"/>
    <w:rsid w:val="00547E6A"/>
    <w:rsid w:val="005501E6"/>
    <w:rsid w:val="0055092C"/>
    <w:rsid w:val="00551963"/>
    <w:rsid w:val="00551C41"/>
    <w:rsid w:val="005540A5"/>
    <w:rsid w:val="00555351"/>
    <w:rsid w:val="00555CF7"/>
    <w:rsid w:val="00555F2F"/>
    <w:rsid w:val="005575C2"/>
    <w:rsid w:val="005576CF"/>
    <w:rsid w:val="0056025C"/>
    <w:rsid w:val="00560503"/>
    <w:rsid w:val="00561002"/>
    <w:rsid w:val="00561217"/>
    <w:rsid w:val="00561949"/>
    <w:rsid w:val="005626F6"/>
    <w:rsid w:val="005629C5"/>
    <w:rsid w:val="00562D91"/>
    <w:rsid w:val="005630BB"/>
    <w:rsid w:val="005633CD"/>
    <w:rsid w:val="00563BDE"/>
    <w:rsid w:val="00563C28"/>
    <w:rsid w:val="00564F81"/>
    <w:rsid w:val="005651B8"/>
    <w:rsid w:val="00565705"/>
    <w:rsid w:val="00565A51"/>
    <w:rsid w:val="00566ED1"/>
    <w:rsid w:val="00567C7B"/>
    <w:rsid w:val="00567EBE"/>
    <w:rsid w:val="005708ED"/>
    <w:rsid w:val="00571773"/>
    <w:rsid w:val="005724E9"/>
    <w:rsid w:val="005728B6"/>
    <w:rsid w:val="00572B6A"/>
    <w:rsid w:val="005739B1"/>
    <w:rsid w:val="00573EEB"/>
    <w:rsid w:val="005743FD"/>
    <w:rsid w:val="00576E62"/>
    <w:rsid w:val="00577BC8"/>
    <w:rsid w:val="00581C2F"/>
    <w:rsid w:val="00581F94"/>
    <w:rsid w:val="00583758"/>
    <w:rsid w:val="00583CD5"/>
    <w:rsid w:val="00583DDC"/>
    <w:rsid w:val="00586759"/>
    <w:rsid w:val="005872FE"/>
    <w:rsid w:val="00587802"/>
    <w:rsid w:val="0059288D"/>
    <w:rsid w:val="00593108"/>
    <w:rsid w:val="00593F2B"/>
    <w:rsid w:val="00594122"/>
    <w:rsid w:val="00594B90"/>
    <w:rsid w:val="005951A0"/>
    <w:rsid w:val="00595344"/>
    <w:rsid w:val="00597383"/>
    <w:rsid w:val="00597962"/>
    <w:rsid w:val="005A0421"/>
    <w:rsid w:val="005A0759"/>
    <w:rsid w:val="005A0BA6"/>
    <w:rsid w:val="005A295F"/>
    <w:rsid w:val="005A3388"/>
    <w:rsid w:val="005A3712"/>
    <w:rsid w:val="005A4A28"/>
    <w:rsid w:val="005A5641"/>
    <w:rsid w:val="005A5C99"/>
    <w:rsid w:val="005A650F"/>
    <w:rsid w:val="005A68FD"/>
    <w:rsid w:val="005A6E00"/>
    <w:rsid w:val="005A6FB9"/>
    <w:rsid w:val="005B0192"/>
    <w:rsid w:val="005B03BE"/>
    <w:rsid w:val="005B1036"/>
    <w:rsid w:val="005B2A43"/>
    <w:rsid w:val="005B2A7D"/>
    <w:rsid w:val="005B2DF8"/>
    <w:rsid w:val="005B394E"/>
    <w:rsid w:val="005B52AC"/>
    <w:rsid w:val="005B6054"/>
    <w:rsid w:val="005C00D0"/>
    <w:rsid w:val="005C050A"/>
    <w:rsid w:val="005C060C"/>
    <w:rsid w:val="005C0D56"/>
    <w:rsid w:val="005C0E63"/>
    <w:rsid w:val="005C106C"/>
    <w:rsid w:val="005C14C2"/>
    <w:rsid w:val="005C161C"/>
    <w:rsid w:val="005C206E"/>
    <w:rsid w:val="005C2B05"/>
    <w:rsid w:val="005C4302"/>
    <w:rsid w:val="005C51B7"/>
    <w:rsid w:val="005C5DA4"/>
    <w:rsid w:val="005C6A83"/>
    <w:rsid w:val="005C6F02"/>
    <w:rsid w:val="005C74E3"/>
    <w:rsid w:val="005C7C1A"/>
    <w:rsid w:val="005D013F"/>
    <w:rsid w:val="005D18FB"/>
    <w:rsid w:val="005D19C3"/>
    <w:rsid w:val="005D2CA9"/>
    <w:rsid w:val="005D2DFE"/>
    <w:rsid w:val="005D3CFA"/>
    <w:rsid w:val="005D3EA8"/>
    <w:rsid w:val="005D5619"/>
    <w:rsid w:val="005D62D3"/>
    <w:rsid w:val="005D7521"/>
    <w:rsid w:val="005E095F"/>
    <w:rsid w:val="005E1DE9"/>
    <w:rsid w:val="005E226D"/>
    <w:rsid w:val="005E23CD"/>
    <w:rsid w:val="005E2C42"/>
    <w:rsid w:val="005E3322"/>
    <w:rsid w:val="005E35AD"/>
    <w:rsid w:val="005E4469"/>
    <w:rsid w:val="005E558D"/>
    <w:rsid w:val="005E56A0"/>
    <w:rsid w:val="005E5B7F"/>
    <w:rsid w:val="005E6DE2"/>
    <w:rsid w:val="005E7C8F"/>
    <w:rsid w:val="005F1EF9"/>
    <w:rsid w:val="005F206C"/>
    <w:rsid w:val="005F42F1"/>
    <w:rsid w:val="005F54F1"/>
    <w:rsid w:val="005F6E2A"/>
    <w:rsid w:val="005F7945"/>
    <w:rsid w:val="006004D2"/>
    <w:rsid w:val="00600545"/>
    <w:rsid w:val="006008F5"/>
    <w:rsid w:val="00601F38"/>
    <w:rsid w:val="0060257B"/>
    <w:rsid w:val="00602ED3"/>
    <w:rsid w:val="006037FA"/>
    <w:rsid w:val="006044B1"/>
    <w:rsid w:val="0060469A"/>
    <w:rsid w:val="00604D11"/>
    <w:rsid w:val="006052CA"/>
    <w:rsid w:val="00610118"/>
    <w:rsid w:val="00610853"/>
    <w:rsid w:val="006109FE"/>
    <w:rsid w:val="006120AD"/>
    <w:rsid w:val="00614258"/>
    <w:rsid w:val="006142E5"/>
    <w:rsid w:val="006146B4"/>
    <w:rsid w:val="00615AAF"/>
    <w:rsid w:val="00617B0D"/>
    <w:rsid w:val="00617E3B"/>
    <w:rsid w:val="0062012A"/>
    <w:rsid w:val="0062030B"/>
    <w:rsid w:val="0062036E"/>
    <w:rsid w:val="00620853"/>
    <w:rsid w:val="00620CF3"/>
    <w:rsid w:val="00622F18"/>
    <w:rsid w:val="006243FA"/>
    <w:rsid w:val="006249FF"/>
    <w:rsid w:val="00624FF5"/>
    <w:rsid w:val="00625A58"/>
    <w:rsid w:val="00626DC8"/>
    <w:rsid w:val="00627FA8"/>
    <w:rsid w:val="00631558"/>
    <w:rsid w:val="00631B0E"/>
    <w:rsid w:val="00633105"/>
    <w:rsid w:val="006353F5"/>
    <w:rsid w:val="00635930"/>
    <w:rsid w:val="006361F0"/>
    <w:rsid w:val="006371FB"/>
    <w:rsid w:val="00637B84"/>
    <w:rsid w:val="00637B8B"/>
    <w:rsid w:val="00640515"/>
    <w:rsid w:val="00641FD6"/>
    <w:rsid w:val="006421EF"/>
    <w:rsid w:val="006421F5"/>
    <w:rsid w:val="00642704"/>
    <w:rsid w:val="00644DEE"/>
    <w:rsid w:val="00645FDA"/>
    <w:rsid w:val="00645FF3"/>
    <w:rsid w:val="00647954"/>
    <w:rsid w:val="00647DC0"/>
    <w:rsid w:val="00650454"/>
    <w:rsid w:val="00650CC6"/>
    <w:rsid w:val="006538C4"/>
    <w:rsid w:val="00653CA0"/>
    <w:rsid w:val="00653DDE"/>
    <w:rsid w:val="0065484E"/>
    <w:rsid w:val="00654906"/>
    <w:rsid w:val="0065490B"/>
    <w:rsid w:val="0065594A"/>
    <w:rsid w:val="006559BB"/>
    <w:rsid w:val="00656F0B"/>
    <w:rsid w:val="00657107"/>
    <w:rsid w:val="006623C9"/>
    <w:rsid w:val="006629D0"/>
    <w:rsid w:val="006635DC"/>
    <w:rsid w:val="00663AB3"/>
    <w:rsid w:val="00663FB3"/>
    <w:rsid w:val="00664884"/>
    <w:rsid w:val="00664EE6"/>
    <w:rsid w:val="00665EF5"/>
    <w:rsid w:val="00666ECF"/>
    <w:rsid w:val="00670838"/>
    <w:rsid w:val="00671048"/>
    <w:rsid w:val="00671918"/>
    <w:rsid w:val="00671A07"/>
    <w:rsid w:val="0067207D"/>
    <w:rsid w:val="00672A88"/>
    <w:rsid w:val="006738BA"/>
    <w:rsid w:val="00673C18"/>
    <w:rsid w:val="006745B0"/>
    <w:rsid w:val="00674D35"/>
    <w:rsid w:val="006756AB"/>
    <w:rsid w:val="006758BD"/>
    <w:rsid w:val="00676F98"/>
    <w:rsid w:val="00677211"/>
    <w:rsid w:val="00677327"/>
    <w:rsid w:val="0068037C"/>
    <w:rsid w:val="00680484"/>
    <w:rsid w:val="00681C84"/>
    <w:rsid w:val="00681CD4"/>
    <w:rsid w:val="00682C7B"/>
    <w:rsid w:val="00683483"/>
    <w:rsid w:val="00683E60"/>
    <w:rsid w:val="00685935"/>
    <w:rsid w:val="00686334"/>
    <w:rsid w:val="006865C0"/>
    <w:rsid w:val="00686FB8"/>
    <w:rsid w:val="00687CCD"/>
    <w:rsid w:val="00687FD8"/>
    <w:rsid w:val="006910AC"/>
    <w:rsid w:val="00693EA4"/>
    <w:rsid w:val="00695537"/>
    <w:rsid w:val="0069555B"/>
    <w:rsid w:val="00696A19"/>
    <w:rsid w:val="0069712B"/>
    <w:rsid w:val="00697517"/>
    <w:rsid w:val="0069772C"/>
    <w:rsid w:val="00697A6E"/>
    <w:rsid w:val="00697BB8"/>
    <w:rsid w:val="006A0B6D"/>
    <w:rsid w:val="006A1088"/>
    <w:rsid w:val="006A146B"/>
    <w:rsid w:val="006A1999"/>
    <w:rsid w:val="006A1F83"/>
    <w:rsid w:val="006A2057"/>
    <w:rsid w:val="006A2226"/>
    <w:rsid w:val="006A2E81"/>
    <w:rsid w:val="006A3004"/>
    <w:rsid w:val="006A4BE4"/>
    <w:rsid w:val="006A5327"/>
    <w:rsid w:val="006A580C"/>
    <w:rsid w:val="006A6537"/>
    <w:rsid w:val="006A665D"/>
    <w:rsid w:val="006A7358"/>
    <w:rsid w:val="006A78C4"/>
    <w:rsid w:val="006B050B"/>
    <w:rsid w:val="006B18E2"/>
    <w:rsid w:val="006B2607"/>
    <w:rsid w:val="006B282F"/>
    <w:rsid w:val="006B2940"/>
    <w:rsid w:val="006B2995"/>
    <w:rsid w:val="006B3404"/>
    <w:rsid w:val="006B37F0"/>
    <w:rsid w:val="006B3A75"/>
    <w:rsid w:val="006B3C48"/>
    <w:rsid w:val="006B4C6D"/>
    <w:rsid w:val="006B4D00"/>
    <w:rsid w:val="006B5198"/>
    <w:rsid w:val="006C0059"/>
    <w:rsid w:val="006C02BF"/>
    <w:rsid w:val="006C0A89"/>
    <w:rsid w:val="006C0CF0"/>
    <w:rsid w:val="006C1DC0"/>
    <w:rsid w:val="006C2CC0"/>
    <w:rsid w:val="006C30C9"/>
    <w:rsid w:val="006C4104"/>
    <w:rsid w:val="006C4361"/>
    <w:rsid w:val="006C49D5"/>
    <w:rsid w:val="006C5A70"/>
    <w:rsid w:val="006C619B"/>
    <w:rsid w:val="006C636E"/>
    <w:rsid w:val="006C6566"/>
    <w:rsid w:val="006C782C"/>
    <w:rsid w:val="006C7A0A"/>
    <w:rsid w:val="006C7F09"/>
    <w:rsid w:val="006D20B6"/>
    <w:rsid w:val="006D23D2"/>
    <w:rsid w:val="006D478F"/>
    <w:rsid w:val="006D6C80"/>
    <w:rsid w:val="006D75F6"/>
    <w:rsid w:val="006E0A2D"/>
    <w:rsid w:val="006E15F1"/>
    <w:rsid w:val="006E2B60"/>
    <w:rsid w:val="006E2FFD"/>
    <w:rsid w:val="006E3D5B"/>
    <w:rsid w:val="006E4EAC"/>
    <w:rsid w:val="006E55D7"/>
    <w:rsid w:val="006E633E"/>
    <w:rsid w:val="006E662D"/>
    <w:rsid w:val="006E73AE"/>
    <w:rsid w:val="006E73B0"/>
    <w:rsid w:val="006E7AC7"/>
    <w:rsid w:val="006F00B2"/>
    <w:rsid w:val="006F1E26"/>
    <w:rsid w:val="006F2034"/>
    <w:rsid w:val="006F4B42"/>
    <w:rsid w:val="006F4EC2"/>
    <w:rsid w:val="006F6102"/>
    <w:rsid w:val="007005DC"/>
    <w:rsid w:val="00700617"/>
    <w:rsid w:val="00701850"/>
    <w:rsid w:val="007044B0"/>
    <w:rsid w:val="00704AF5"/>
    <w:rsid w:val="00705ACD"/>
    <w:rsid w:val="00707042"/>
    <w:rsid w:val="00707FAD"/>
    <w:rsid w:val="0071009E"/>
    <w:rsid w:val="00711F05"/>
    <w:rsid w:val="0071229E"/>
    <w:rsid w:val="00713BAE"/>
    <w:rsid w:val="00713C07"/>
    <w:rsid w:val="00713C2E"/>
    <w:rsid w:val="00714148"/>
    <w:rsid w:val="0071447F"/>
    <w:rsid w:val="0071543D"/>
    <w:rsid w:val="007154D5"/>
    <w:rsid w:val="00715768"/>
    <w:rsid w:val="00715ACB"/>
    <w:rsid w:val="007163C8"/>
    <w:rsid w:val="00717422"/>
    <w:rsid w:val="007206AC"/>
    <w:rsid w:val="007225B5"/>
    <w:rsid w:val="0072281E"/>
    <w:rsid w:val="00723116"/>
    <w:rsid w:val="007243F8"/>
    <w:rsid w:val="00724EDF"/>
    <w:rsid w:val="007269C5"/>
    <w:rsid w:val="00726B92"/>
    <w:rsid w:val="00726CD2"/>
    <w:rsid w:val="0072755E"/>
    <w:rsid w:val="007276FD"/>
    <w:rsid w:val="00730896"/>
    <w:rsid w:val="007324D6"/>
    <w:rsid w:val="00732722"/>
    <w:rsid w:val="00732AD9"/>
    <w:rsid w:val="00732C3A"/>
    <w:rsid w:val="00732EA9"/>
    <w:rsid w:val="00732F3D"/>
    <w:rsid w:val="007341B4"/>
    <w:rsid w:val="007348F0"/>
    <w:rsid w:val="007351E8"/>
    <w:rsid w:val="00735FC3"/>
    <w:rsid w:val="0073642C"/>
    <w:rsid w:val="00737B31"/>
    <w:rsid w:val="00737C82"/>
    <w:rsid w:val="00740BE6"/>
    <w:rsid w:val="00740EAE"/>
    <w:rsid w:val="0074238E"/>
    <w:rsid w:val="00742D44"/>
    <w:rsid w:val="0074322E"/>
    <w:rsid w:val="007433E3"/>
    <w:rsid w:val="00746B48"/>
    <w:rsid w:val="0074790D"/>
    <w:rsid w:val="00747CFC"/>
    <w:rsid w:val="00750340"/>
    <w:rsid w:val="00751F8D"/>
    <w:rsid w:val="0075218C"/>
    <w:rsid w:val="00752685"/>
    <w:rsid w:val="00752ADA"/>
    <w:rsid w:val="00752BDA"/>
    <w:rsid w:val="00753BAC"/>
    <w:rsid w:val="00753E70"/>
    <w:rsid w:val="0075402F"/>
    <w:rsid w:val="0075456F"/>
    <w:rsid w:val="00755046"/>
    <w:rsid w:val="00755928"/>
    <w:rsid w:val="007562EB"/>
    <w:rsid w:val="007576CA"/>
    <w:rsid w:val="00761B43"/>
    <w:rsid w:val="0076206C"/>
    <w:rsid w:val="007628DA"/>
    <w:rsid w:val="00762BC2"/>
    <w:rsid w:val="00763199"/>
    <w:rsid w:val="00763550"/>
    <w:rsid w:val="00763858"/>
    <w:rsid w:val="007660AE"/>
    <w:rsid w:val="00767824"/>
    <w:rsid w:val="00770D36"/>
    <w:rsid w:val="00770FFC"/>
    <w:rsid w:val="00773C34"/>
    <w:rsid w:val="00774670"/>
    <w:rsid w:val="007749E9"/>
    <w:rsid w:val="00775FD6"/>
    <w:rsid w:val="00776604"/>
    <w:rsid w:val="00777485"/>
    <w:rsid w:val="00777A2A"/>
    <w:rsid w:val="0078047F"/>
    <w:rsid w:val="007804CE"/>
    <w:rsid w:val="0078090C"/>
    <w:rsid w:val="007809D7"/>
    <w:rsid w:val="00780A23"/>
    <w:rsid w:val="00781502"/>
    <w:rsid w:val="00781539"/>
    <w:rsid w:val="00782963"/>
    <w:rsid w:val="00784269"/>
    <w:rsid w:val="00785E65"/>
    <w:rsid w:val="00786FA9"/>
    <w:rsid w:val="00787926"/>
    <w:rsid w:val="00790061"/>
    <w:rsid w:val="00790CAB"/>
    <w:rsid w:val="00791191"/>
    <w:rsid w:val="007918A7"/>
    <w:rsid w:val="0079478D"/>
    <w:rsid w:val="00795DD3"/>
    <w:rsid w:val="0079600A"/>
    <w:rsid w:val="00797565"/>
    <w:rsid w:val="007A0074"/>
    <w:rsid w:val="007A08E3"/>
    <w:rsid w:val="007A0AF9"/>
    <w:rsid w:val="007A1948"/>
    <w:rsid w:val="007A1B02"/>
    <w:rsid w:val="007A22A7"/>
    <w:rsid w:val="007A2C56"/>
    <w:rsid w:val="007A35D1"/>
    <w:rsid w:val="007A3686"/>
    <w:rsid w:val="007A3701"/>
    <w:rsid w:val="007A382A"/>
    <w:rsid w:val="007A3CD1"/>
    <w:rsid w:val="007A4534"/>
    <w:rsid w:val="007A453F"/>
    <w:rsid w:val="007A5A75"/>
    <w:rsid w:val="007A68DF"/>
    <w:rsid w:val="007A73B3"/>
    <w:rsid w:val="007A781A"/>
    <w:rsid w:val="007B0C83"/>
    <w:rsid w:val="007B0ED5"/>
    <w:rsid w:val="007B1173"/>
    <w:rsid w:val="007B1D7D"/>
    <w:rsid w:val="007B2B1A"/>
    <w:rsid w:val="007B312E"/>
    <w:rsid w:val="007B3565"/>
    <w:rsid w:val="007B5A13"/>
    <w:rsid w:val="007B5B86"/>
    <w:rsid w:val="007B68FF"/>
    <w:rsid w:val="007B6C05"/>
    <w:rsid w:val="007B7A39"/>
    <w:rsid w:val="007B7E11"/>
    <w:rsid w:val="007C0B85"/>
    <w:rsid w:val="007C0F2C"/>
    <w:rsid w:val="007C22C5"/>
    <w:rsid w:val="007C2E46"/>
    <w:rsid w:val="007C336B"/>
    <w:rsid w:val="007C3598"/>
    <w:rsid w:val="007C3CAE"/>
    <w:rsid w:val="007C5615"/>
    <w:rsid w:val="007C5BC9"/>
    <w:rsid w:val="007C5DB8"/>
    <w:rsid w:val="007C6071"/>
    <w:rsid w:val="007C6190"/>
    <w:rsid w:val="007C7D8C"/>
    <w:rsid w:val="007D01CC"/>
    <w:rsid w:val="007D02DA"/>
    <w:rsid w:val="007D0CDB"/>
    <w:rsid w:val="007D1901"/>
    <w:rsid w:val="007D1DDA"/>
    <w:rsid w:val="007D2614"/>
    <w:rsid w:val="007D2D8A"/>
    <w:rsid w:val="007D3C14"/>
    <w:rsid w:val="007D52F3"/>
    <w:rsid w:val="007D59AF"/>
    <w:rsid w:val="007D59EA"/>
    <w:rsid w:val="007D5FD6"/>
    <w:rsid w:val="007E04F3"/>
    <w:rsid w:val="007E0CE6"/>
    <w:rsid w:val="007E1633"/>
    <w:rsid w:val="007E1B5A"/>
    <w:rsid w:val="007E391B"/>
    <w:rsid w:val="007E40D2"/>
    <w:rsid w:val="007E4BF7"/>
    <w:rsid w:val="007E55DC"/>
    <w:rsid w:val="007E5793"/>
    <w:rsid w:val="007E59F5"/>
    <w:rsid w:val="007E62CE"/>
    <w:rsid w:val="007E6E8E"/>
    <w:rsid w:val="007E6EE4"/>
    <w:rsid w:val="007E7EC4"/>
    <w:rsid w:val="007F1E14"/>
    <w:rsid w:val="007F3CC2"/>
    <w:rsid w:val="007F4763"/>
    <w:rsid w:val="007F48CD"/>
    <w:rsid w:val="007F56F0"/>
    <w:rsid w:val="007F5C8B"/>
    <w:rsid w:val="007F6053"/>
    <w:rsid w:val="007F6778"/>
    <w:rsid w:val="00802B50"/>
    <w:rsid w:val="00804329"/>
    <w:rsid w:val="0080444A"/>
    <w:rsid w:val="00804DCF"/>
    <w:rsid w:val="00804F81"/>
    <w:rsid w:val="00805246"/>
    <w:rsid w:val="008059C2"/>
    <w:rsid w:val="008059FE"/>
    <w:rsid w:val="00805D4D"/>
    <w:rsid w:val="00806242"/>
    <w:rsid w:val="008062BE"/>
    <w:rsid w:val="0080652D"/>
    <w:rsid w:val="0081050E"/>
    <w:rsid w:val="008109D8"/>
    <w:rsid w:val="00810F5C"/>
    <w:rsid w:val="00813D4C"/>
    <w:rsid w:val="008147D6"/>
    <w:rsid w:val="00816585"/>
    <w:rsid w:val="008172A2"/>
    <w:rsid w:val="0082124C"/>
    <w:rsid w:val="00821CA9"/>
    <w:rsid w:val="00823A65"/>
    <w:rsid w:val="008248F3"/>
    <w:rsid w:val="00825107"/>
    <w:rsid w:val="00825A2E"/>
    <w:rsid w:val="00826873"/>
    <w:rsid w:val="008270BE"/>
    <w:rsid w:val="00827118"/>
    <w:rsid w:val="00827417"/>
    <w:rsid w:val="0082776A"/>
    <w:rsid w:val="00830008"/>
    <w:rsid w:val="0083028A"/>
    <w:rsid w:val="0083168A"/>
    <w:rsid w:val="00831B7D"/>
    <w:rsid w:val="00831C66"/>
    <w:rsid w:val="0083214E"/>
    <w:rsid w:val="008328E2"/>
    <w:rsid w:val="00832A7E"/>
    <w:rsid w:val="008338DB"/>
    <w:rsid w:val="00834FCD"/>
    <w:rsid w:val="00834FFD"/>
    <w:rsid w:val="008361B1"/>
    <w:rsid w:val="00836371"/>
    <w:rsid w:val="00836518"/>
    <w:rsid w:val="00837DF3"/>
    <w:rsid w:val="00841189"/>
    <w:rsid w:val="008429DC"/>
    <w:rsid w:val="00844D6B"/>
    <w:rsid w:val="0084634C"/>
    <w:rsid w:val="008465BF"/>
    <w:rsid w:val="00846867"/>
    <w:rsid w:val="0084754E"/>
    <w:rsid w:val="00847C75"/>
    <w:rsid w:val="00850408"/>
    <w:rsid w:val="00850723"/>
    <w:rsid w:val="008509DD"/>
    <w:rsid w:val="00850D6E"/>
    <w:rsid w:val="00851A24"/>
    <w:rsid w:val="00851C04"/>
    <w:rsid w:val="00851DC9"/>
    <w:rsid w:val="008523E1"/>
    <w:rsid w:val="0085273D"/>
    <w:rsid w:val="0085412E"/>
    <w:rsid w:val="008548B7"/>
    <w:rsid w:val="008560CC"/>
    <w:rsid w:val="0085649D"/>
    <w:rsid w:val="00856BF9"/>
    <w:rsid w:val="00857E65"/>
    <w:rsid w:val="00860964"/>
    <w:rsid w:val="00860AE6"/>
    <w:rsid w:val="0086192F"/>
    <w:rsid w:val="0086273D"/>
    <w:rsid w:val="00862D1E"/>
    <w:rsid w:val="008633AF"/>
    <w:rsid w:val="008634A5"/>
    <w:rsid w:val="00863CCC"/>
    <w:rsid w:val="00863DF0"/>
    <w:rsid w:val="00863F73"/>
    <w:rsid w:val="00864375"/>
    <w:rsid w:val="00864E4F"/>
    <w:rsid w:val="00865724"/>
    <w:rsid w:val="00865C1D"/>
    <w:rsid w:val="00865EDF"/>
    <w:rsid w:val="008665EB"/>
    <w:rsid w:val="0086764F"/>
    <w:rsid w:val="0087039D"/>
    <w:rsid w:val="00871899"/>
    <w:rsid w:val="008724AE"/>
    <w:rsid w:val="00872572"/>
    <w:rsid w:val="008727FF"/>
    <w:rsid w:val="00873BD4"/>
    <w:rsid w:val="00874604"/>
    <w:rsid w:val="0087493D"/>
    <w:rsid w:val="0087552F"/>
    <w:rsid w:val="00875A6D"/>
    <w:rsid w:val="0087619C"/>
    <w:rsid w:val="00876D56"/>
    <w:rsid w:val="0087712F"/>
    <w:rsid w:val="00882E1C"/>
    <w:rsid w:val="00883630"/>
    <w:rsid w:val="008837D3"/>
    <w:rsid w:val="00883F78"/>
    <w:rsid w:val="008855F7"/>
    <w:rsid w:val="0088592C"/>
    <w:rsid w:val="00885DC1"/>
    <w:rsid w:val="008871CE"/>
    <w:rsid w:val="008871EB"/>
    <w:rsid w:val="0089086D"/>
    <w:rsid w:val="0089097F"/>
    <w:rsid w:val="00890B04"/>
    <w:rsid w:val="00890E9E"/>
    <w:rsid w:val="0089126E"/>
    <w:rsid w:val="00893AC1"/>
    <w:rsid w:val="008944D9"/>
    <w:rsid w:val="00895504"/>
    <w:rsid w:val="00896436"/>
    <w:rsid w:val="008966D1"/>
    <w:rsid w:val="00896962"/>
    <w:rsid w:val="00896998"/>
    <w:rsid w:val="00896AD7"/>
    <w:rsid w:val="00896CCE"/>
    <w:rsid w:val="00896D3C"/>
    <w:rsid w:val="00897ACA"/>
    <w:rsid w:val="008A25FB"/>
    <w:rsid w:val="008A2B49"/>
    <w:rsid w:val="008A2CF9"/>
    <w:rsid w:val="008A3991"/>
    <w:rsid w:val="008A3EEB"/>
    <w:rsid w:val="008A42D0"/>
    <w:rsid w:val="008A622D"/>
    <w:rsid w:val="008A6C29"/>
    <w:rsid w:val="008B0604"/>
    <w:rsid w:val="008B070B"/>
    <w:rsid w:val="008B2001"/>
    <w:rsid w:val="008B27F5"/>
    <w:rsid w:val="008B2E38"/>
    <w:rsid w:val="008B2F74"/>
    <w:rsid w:val="008B302E"/>
    <w:rsid w:val="008B34E8"/>
    <w:rsid w:val="008B4491"/>
    <w:rsid w:val="008B4B7F"/>
    <w:rsid w:val="008B561C"/>
    <w:rsid w:val="008B5C41"/>
    <w:rsid w:val="008B61D5"/>
    <w:rsid w:val="008B78CC"/>
    <w:rsid w:val="008B7A81"/>
    <w:rsid w:val="008C0032"/>
    <w:rsid w:val="008C02F3"/>
    <w:rsid w:val="008C04BF"/>
    <w:rsid w:val="008C120D"/>
    <w:rsid w:val="008C15A3"/>
    <w:rsid w:val="008C209D"/>
    <w:rsid w:val="008C20A7"/>
    <w:rsid w:val="008C3EFC"/>
    <w:rsid w:val="008C5484"/>
    <w:rsid w:val="008C72F8"/>
    <w:rsid w:val="008C77EF"/>
    <w:rsid w:val="008C7EAE"/>
    <w:rsid w:val="008D1C40"/>
    <w:rsid w:val="008D1FFC"/>
    <w:rsid w:val="008D3855"/>
    <w:rsid w:val="008D4FC2"/>
    <w:rsid w:val="008D51C4"/>
    <w:rsid w:val="008D702C"/>
    <w:rsid w:val="008D7BEA"/>
    <w:rsid w:val="008D7EDF"/>
    <w:rsid w:val="008E10F1"/>
    <w:rsid w:val="008E1521"/>
    <w:rsid w:val="008E16FF"/>
    <w:rsid w:val="008E1F46"/>
    <w:rsid w:val="008E22F2"/>
    <w:rsid w:val="008E23CA"/>
    <w:rsid w:val="008E2DEE"/>
    <w:rsid w:val="008E4EBE"/>
    <w:rsid w:val="008E510D"/>
    <w:rsid w:val="008E591B"/>
    <w:rsid w:val="008E6929"/>
    <w:rsid w:val="008E7EB4"/>
    <w:rsid w:val="008F0B36"/>
    <w:rsid w:val="008F19A3"/>
    <w:rsid w:val="008F1CAB"/>
    <w:rsid w:val="008F219B"/>
    <w:rsid w:val="008F21C5"/>
    <w:rsid w:val="008F2C8A"/>
    <w:rsid w:val="008F664B"/>
    <w:rsid w:val="008F6A65"/>
    <w:rsid w:val="008F7E99"/>
    <w:rsid w:val="0090046E"/>
    <w:rsid w:val="00900632"/>
    <w:rsid w:val="00900A12"/>
    <w:rsid w:val="00901B3D"/>
    <w:rsid w:val="00901E40"/>
    <w:rsid w:val="00902F1B"/>
    <w:rsid w:val="00903FE7"/>
    <w:rsid w:val="009045DC"/>
    <w:rsid w:val="0090472A"/>
    <w:rsid w:val="0090511B"/>
    <w:rsid w:val="00906537"/>
    <w:rsid w:val="00906CC7"/>
    <w:rsid w:val="009070FA"/>
    <w:rsid w:val="009076C0"/>
    <w:rsid w:val="00907F28"/>
    <w:rsid w:val="009102B5"/>
    <w:rsid w:val="009113F6"/>
    <w:rsid w:val="009124A1"/>
    <w:rsid w:val="0091261D"/>
    <w:rsid w:val="0091328C"/>
    <w:rsid w:val="009132A9"/>
    <w:rsid w:val="00914D12"/>
    <w:rsid w:val="00915458"/>
    <w:rsid w:val="00915945"/>
    <w:rsid w:val="00915A45"/>
    <w:rsid w:val="00916358"/>
    <w:rsid w:val="00917904"/>
    <w:rsid w:val="009200BE"/>
    <w:rsid w:val="009200FF"/>
    <w:rsid w:val="009208C3"/>
    <w:rsid w:val="009227B9"/>
    <w:rsid w:val="00922EB0"/>
    <w:rsid w:val="00923278"/>
    <w:rsid w:val="00923323"/>
    <w:rsid w:val="009236F6"/>
    <w:rsid w:val="00923C2A"/>
    <w:rsid w:val="00923E09"/>
    <w:rsid w:val="00925888"/>
    <w:rsid w:val="00925A00"/>
    <w:rsid w:val="00925EAA"/>
    <w:rsid w:val="009266DA"/>
    <w:rsid w:val="00926B0A"/>
    <w:rsid w:val="00927F58"/>
    <w:rsid w:val="00930CBB"/>
    <w:rsid w:val="00931417"/>
    <w:rsid w:val="00931C34"/>
    <w:rsid w:val="009324E7"/>
    <w:rsid w:val="0093338C"/>
    <w:rsid w:val="00933761"/>
    <w:rsid w:val="00933CAD"/>
    <w:rsid w:val="00933CE4"/>
    <w:rsid w:val="00933DB1"/>
    <w:rsid w:val="00933F25"/>
    <w:rsid w:val="0093404F"/>
    <w:rsid w:val="009350AC"/>
    <w:rsid w:val="009359CE"/>
    <w:rsid w:val="009362D0"/>
    <w:rsid w:val="009366CE"/>
    <w:rsid w:val="009367CE"/>
    <w:rsid w:val="00937843"/>
    <w:rsid w:val="00941213"/>
    <w:rsid w:val="009418BA"/>
    <w:rsid w:val="00943620"/>
    <w:rsid w:val="00943792"/>
    <w:rsid w:val="00944142"/>
    <w:rsid w:val="0094432F"/>
    <w:rsid w:val="00946B66"/>
    <w:rsid w:val="00947654"/>
    <w:rsid w:val="00950BB2"/>
    <w:rsid w:val="00952D91"/>
    <w:rsid w:val="00953FD2"/>
    <w:rsid w:val="00954A1A"/>
    <w:rsid w:val="0095510C"/>
    <w:rsid w:val="00955481"/>
    <w:rsid w:val="0095555E"/>
    <w:rsid w:val="00957530"/>
    <w:rsid w:val="00957F3F"/>
    <w:rsid w:val="0096081A"/>
    <w:rsid w:val="009610C6"/>
    <w:rsid w:val="009616B6"/>
    <w:rsid w:val="00961762"/>
    <w:rsid w:val="00961E6F"/>
    <w:rsid w:val="0096211D"/>
    <w:rsid w:val="009630E5"/>
    <w:rsid w:val="009646C1"/>
    <w:rsid w:val="0096524D"/>
    <w:rsid w:val="009667B3"/>
    <w:rsid w:val="0096715F"/>
    <w:rsid w:val="00967174"/>
    <w:rsid w:val="00967221"/>
    <w:rsid w:val="0097066E"/>
    <w:rsid w:val="00970A3C"/>
    <w:rsid w:val="0097407D"/>
    <w:rsid w:val="009756D6"/>
    <w:rsid w:val="00975B4E"/>
    <w:rsid w:val="009766E8"/>
    <w:rsid w:val="00976ECD"/>
    <w:rsid w:val="0098146C"/>
    <w:rsid w:val="009826EC"/>
    <w:rsid w:val="0098282A"/>
    <w:rsid w:val="009836BD"/>
    <w:rsid w:val="00984494"/>
    <w:rsid w:val="00985218"/>
    <w:rsid w:val="0098570E"/>
    <w:rsid w:val="009859DC"/>
    <w:rsid w:val="00985B42"/>
    <w:rsid w:val="00985F97"/>
    <w:rsid w:val="0098713D"/>
    <w:rsid w:val="0099009A"/>
    <w:rsid w:val="009904EB"/>
    <w:rsid w:val="00990CF9"/>
    <w:rsid w:val="009911A1"/>
    <w:rsid w:val="00991C38"/>
    <w:rsid w:val="0099466E"/>
    <w:rsid w:val="009949A6"/>
    <w:rsid w:val="00995E1C"/>
    <w:rsid w:val="00996D76"/>
    <w:rsid w:val="009A0E11"/>
    <w:rsid w:val="009A12E4"/>
    <w:rsid w:val="009A1AB9"/>
    <w:rsid w:val="009A2F2D"/>
    <w:rsid w:val="009A3A9F"/>
    <w:rsid w:val="009A66A1"/>
    <w:rsid w:val="009A6C30"/>
    <w:rsid w:val="009A6E49"/>
    <w:rsid w:val="009A7871"/>
    <w:rsid w:val="009A7935"/>
    <w:rsid w:val="009A7A74"/>
    <w:rsid w:val="009B02ED"/>
    <w:rsid w:val="009B12BB"/>
    <w:rsid w:val="009B1DFF"/>
    <w:rsid w:val="009B2D9F"/>
    <w:rsid w:val="009B34B3"/>
    <w:rsid w:val="009B4593"/>
    <w:rsid w:val="009B4A40"/>
    <w:rsid w:val="009B4A4B"/>
    <w:rsid w:val="009B5618"/>
    <w:rsid w:val="009B5EAF"/>
    <w:rsid w:val="009B63AE"/>
    <w:rsid w:val="009B78CD"/>
    <w:rsid w:val="009C3736"/>
    <w:rsid w:val="009C3B65"/>
    <w:rsid w:val="009C41D0"/>
    <w:rsid w:val="009C4706"/>
    <w:rsid w:val="009C5987"/>
    <w:rsid w:val="009C697F"/>
    <w:rsid w:val="009C7178"/>
    <w:rsid w:val="009D0931"/>
    <w:rsid w:val="009D0BDE"/>
    <w:rsid w:val="009D2143"/>
    <w:rsid w:val="009D2715"/>
    <w:rsid w:val="009D2A24"/>
    <w:rsid w:val="009D4698"/>
    <w:rsid w:val="009D4EB3"/>
    <w:rsid w:val="009D6886"/>
    <w:rsid w:val="009D76BB"/>
    <w:rsid w:val="009E1756"/>
    <w:rsid w:val="009E269C"/>
    <w:rsid w:val="009E3195"/>
    <w:rsid w:val="009E36E0"/>
    <w:rsid w:val="009E4B2E"/>
    <w:rsid w:val="009E738A"/>
    <w:rsid w:val="009E763C"/>
    <w:rsid w:val="009E7C71"/>
    <w:rsid w:val="009F0B7D"/>
    <w:rsid w:val="009F1200"/>
    <w:rsid w:val="009F19FA"/>
    <w:rsid w:val="009F1EF8"/>
    <w:rsid w:val="009F22F0"/>
    <w:rsid w:val="009F3A41"/>
    <w:rsid w:val="009F42DF"/>
    <w:rsid w:val="009F565A"/>
    <w:rsid w:val="009F5D6E"/>
    <w:rsid w:val="009F7EF3"/>
    <w:rsid w:val="00A01387"/>
    <w:rsid w:val="00A01660"/>
    <w:rsid w:val="00A02368"/>
    <w:rsid w:val="00A025D5"/>
    <w:rsid w:val="00A02965"/>
    <w:rsid w:val="00A02ECB"/>
    <w:rsid w:val="00A03D8C"/>
    <w:rsid w:val="00A04077"/>
    <w:rsid w:val="00A047F3"/>
    <w:rsid w:val="00A04D4D"/>
    <w:rsid w:val="00A05C39"/>
    <w:rsid w:val="00A0788B"/>
    <w:rsid w:val="00A10EC8"/>
    <w:rsid w:val="00A12125"/>
    <w:rsid w:val="00A123E0"/>
    <w:rsid w:val="00A13704"/>
    <w:rsid w:val="00A13E2D"/>
    <w:rsid w:val="00A15698"/>
    <w:rsid w:val="00A17423"/>
    <w:rsid w:val="00A17B36"/>
    <w:rsid w:val="00A17BEF"/>
    <w:rsid w:val="00A206D2"/>
    <w:rsid w:val="00A20BB6"/>
    <w:rsid w:val="00A20CF3"/>
    <w:rsid w:val="00A2122C"/>
    <w:rsid w:val="00A216E7"/>
    <w:rsid w:val="00A2356E"/>
    <w:rsid w:val="00A2493D"/>
    <w:rsid w:val="00A25882"/>
    <w:rsid w:val="00A26913"/>
    <w:rsid w:val="00A26E32"/>
    <w:rsid w:val="00A304BF"/>
    <w:rsid w:val="00A306E4"/>
    <w:rsid w:val="00A31A6B"/>
    <w:rsid w:val="00A321C9"/>
    <w:rsid w:val="00A345F7"/>
    <w:rsid w:val="00A35E87"/>
    <w:rsid w:val="00A3618E"/>
    <w:rsid w:val="00A3655E"/>
    <w:rsid w:val="00A3670B"/>
    <w:rsid w:val="00A36E20"/>
    <w:rsid w:val="00A36F63"/>
    <w:rsid w:val="00A36FC2"/>
    <w:rsid w:val="00A3709E"/>
    <w:rsid w:val="00A370B4"/>
    <w:rsid w:val="00A37B3E"/>
    <w:rsid w:val="00A4006B"/>
    <w:rsid w:val="00A40BA7"/>
    <w:rsid w:val="00A4143F"/>
    <w:rsid w:val="00A41D50"/>
    <w:rsid w:val="00A421A7"/>
    <w:rsid w:val="00A44FE9"/>
    <w:rsid w:val="00A45BB6"/>
    <w:rsid w:val="00A460B3"/>
    <w:rsid w:val="00A4691C"/>
    <w:rsid w:val="00A46A71"/>
    <w:rsid w:val="00A46CEB"/>
    <w:rsid w:val="00A473D7"/>
    <w:rsid w:val="00A47DA2"/>
    <w:rsid w:val="00A50310"/>
    <w:rsid w:val="00A50539"/>
    <w:rsid w:val="00A51635"/>
    <w:rsid w:val="00A5224C"/>
    <w:rsid w:val="00A5289E"/>
    <w:rsid w:val="00A53044"/>
    <w:rsid w:val="00A53496"/>
    <w:rsid w:val="00A5383D"/>
    <w:rsid w:val="00A548F6"/>
    <w:rsid w:val="00A55952"/>
    <w:rsid w:val="00A55B16"/>
    <w:rsid w:val="00A5673E"/>
    <w:rsid w:val="00A57C04"/>
    <w:rsid w:val="00A57EE0"/>
    <w:rsid w:val="00A60FC8"/>
    <w:rsid w:val="00A61B60"/>
    <w:rsid w:val="00A62744"/>
    <w:rsid w:val="00A64726"/>
    <w:rsid w:val="00A64CC7"/>
    <w:rsid w:val="00A65E4A"/>
    <w:rsid w:val="00A66ED2"/>
    <w:rsid w:val="00A672F5"/>
    <w:rsid w:val="00A67CE0"/>
    <w:rsid w:val="00A70567"/>
    <w:rsid w:val="00A72510"/>
    <w:rsid w:val="00A73070"/>
    <w:rsid w:val="00A75541"/>
    <w:rsid w:val="00A75739"/>
    <w:rsid w:val="00A75886"/>
    <w:rsid w:val="00A80A3A"/>
    <w:rsid w:val="00A8104C"/>
    <w:rsid w:val="00A81B2D"/>
    <w:rsid w:val="00A81BEA"/>
    <w:rsid w:val="00A81C39"/>
    <w:rsid w:val="00A820D2"/>
    <w:rsid w:val="00A82B80"/>
    <w:rsid w:val="00A835DB"/>
    <w:rsid w:val="00A839E2"/>
    <w:rsid w:val="00A84ABC"/>
    <w:rsid w:val="00A84C89"/>
    <w:rsid w:val="00A84F8B"/>
    <w:rsid w:val="00A856B8"/>
    <w:rsid w:val="00A85976"/>
    <w:rsid w:val="00A85E4C"/>
    <w:rsid w:val="00A90B12"/>
    <w:rsid w:val="00A920CE"/>
    <w:rsid w:val="00A92B66"/>
    <w:rsid w:val="00A92C6A"/>
    <w:rsid w:val="00A92F56"/>
    <w:rsid w:val="00A93729"/>
    <w:rsid w:val="00A9432C"/>
    <w:rsid w:val="00A9563E"/>
    <w:rsid w:val="00A9573C"/>
    <w:rsid w:val="00A95969"/>
    <w:rsid w:val="00A95FDF"/>
    <w:rsid w:val="00A96310"/>
    <w:rsid w:val="00AA173F"/>
    <w:rsid w:val="00AA2549"/>
    <w:rsid w:val="00AA48E5"/>
    <w:rsid w:val="00AA59BD"/>
    <w:rsid w:val="00AA624F"/>
    <w:rsid w:val="00AA73F1"/>
    <w:rsid w:val="00AB0156"/>
    <w:rsid w:val="00AB05B2"/>
    <w:rsid w:val="00AB09AD"/>
    <w:rsid w:val="00AB1206"/>
    <w:rsid w:val="00AB1C39"/>
    <w:rsid w:val="00AB1DB7"/>
    <w:rsid w:val="00AB24AE"/>
    <w:rsid w:val="00AB2A2C"/>
    <w:rsid w:val="00AB34D5"/>
    <w:rsid w:val="00AB3847"/>
    <w:rsid w:val="00AB4FAF"/>
    <w:rsid w:val="00AB5689"/>
    <w:rsid w:val="00AB589B"/>
    <w:rsid w:val="00AB5BA8"/>
    <w:rsid w:val="00AB7539"/>
    <w:rsid w:val="00AB7760"/>
    <w:rsid w:val="00AC0BC6"/>
    <w:rsid w:val="00AC0DBA"/>
    <w:rsid w:val="00AC1A2B"/>
    <w:rsid w:val="00AC1D04"/>
    <w:rsid w:val="00AC274A"/>
    <w:rsid w:val="00AC4670"/>
    <w:rsid w:val="00AC52AB"/>
    <w:rsid w:val="00AC5617"/>
    <w:rsid w:val="00AC5662"/>
    <w:rsid w:val="00AC5F16"/>
    <w:rsid w:val="00AC7075"/>
    <w:rsid w:val="00AC7B53"/>
    <w:rsid w:val="00AC7E38"/>
    <w:rsid w:val="00AC7F8F"/>
    <w:rsid w:val="00AD05E2"/>
    <w:rsid w:val="00AD15A5"/>
    <w:rsid w:val="00AD193A"/>
    <w:rsid w:val="00AD1FD1"/>
    <w:rsid w:val="00AD33E4"/>
    <w:rsid w:val="00AD466D"/>
    <w:rsid w:val="00AD50DE"/>
    <w:rsid w:val="00AD5C66"/>
    <w:rsid w:val="00AD62B6"/>
    <w:rsid w:val="00AD6513"/>
    <w:rsid w:val="00AD66F2"/>
    <w:rsid w:val="00AD6B41"/>
    <w:rsid w:val="00AD747C"/>
    <w:rsid w:val="00AD7AB6"/>
    <w:rsid w:val="00AD7E05"/>
    <w:rsid w:val="00AE008A"/>
    <w:rsid w:val="00AE0B0B"/>
    <w:rsid w:val="00AE1CE9"/>
    <w:rsid w:val="00AE2A4C"/>
    <w:rsid w:val="00AE2DB3"/>
    <w:rsid w:val="00AE42CD"/>
    <w:rsid w:val="00AE660B"/>
    <w:rsid w:val="00AE66F2"/>
    <w:rsid w:val="00AE698C"/>
    <w:rsid w:val="00AE6AE4"/>
    <w:rsid w:val="00AE70DF"/>
    <w:rsid w:val="00AE7A0E"/>
    <w:rsid w:val="00AF08BA"/>
    <w:rsid w:val="00AF1270"/>
    <w:rsid w:val="00AF2ACD"/>
    <w:rsid w:val="00AF3401"/>
    <w:rsid w:val="00AF386A"/>
    <w:rsid w:val="00AF4DE9"/>
    <w:rsid w:val="00AF5E9D"/>
    <w:rsid w:val="00AF7591"/>
    <w:rsid w:val="00B002AC"/>
    <w:rsid w:val="00B00A43"/>
    <w:rsid w:val="00B00B20"/>
    <w:rsid w:val="00B01F71"/>
    <w:rsid w:val="00B0245F"/>
    <w:rsid w:val="00B02DDD"/>
    <w:rsid w:val="00B03845"/>
    <w:rsid w:val="00B03D2C"/>
    <w:rsid w:val="00B0468C"/>
    <w:rsid w:val="00B04BCF"/>
    <w:rsid w:val="00B05B76"/>
    <w:rsid w:val="00B05DAF"/>
    <w:rsid w:val="00B06AC9"/>
    <w:rsid w:val="00B0742C"/>
    <w:rsid w:val="00B07A7D"/>
    <w:rsid w:val="00B10D2A"/>
    <w:rsid w:val="00B12A99"/>
    <w:rsid w:val="00B1382B"/>
    <w:rsid w:val="00B1393B"/>
    <w:rsid w:val="00B13F65"/>
    <w:rsid w:val="00B14C39"/>
    <w:rsid w:val="00B14DC7"/>
    <w:rsid w:val="00B1518F"/>
    <w:rsid w:val="00B17399"/>
    <w:rsid w:val="00B20A61"/>
    <w:rsid w:val="00B210DA"/>
    <w:rsid w:val="00B21337"/>
    <w:rsid w:val="00B223FC"/>
    <w:rsid w:val="00B22D47"/>
    <w:rsid w:val="00B23410"/>
    <w:rsid w:val="00B23C45"/>
    <w:rsid w:val="00B245AF"/>
    <w:rsid w:val="00B25F53"/>
    <w:rsid w:val="00B26C6E"/>
    <w:rsid w:val="00B2749F"/>
    <w:rsid w:val="00B301EF"/>
    <w:rsid w:val="00B3169E"/>
    <w:rsid w:val="00B31D4E"/>
    <w:rsid w:val="00B321D6"/>
    <w:rsid w:val="00B33777"/>
    <w:rsid w:val="00B34FCF"/>
    <w:rsid w:val="00B36370"/>
    <w:rsid w:val="00B40289"/>
    <w:rsid w:val="00B40F37"/>
    <w:rsid w:val="00B4113B"/>
    <w:rsid w:val="00B420B5"/>
    <w:rsid w:val="00B420D2"/>
    <w:rsid w:val="00B42C55"/>
    <w:rsid w:val="00B42FAE"/>
    <w:rsid w:val="00B43E29"/>
    <w:rsid w:val="00B45265"/>
    <w:rsid w:val="00B474D3"/>
    <w:rsid w:val="00B47ABD"/>
    <w:rsid w:val="00B50258"/>
    <w:rsid w:val="00B50A6C"/>
    <w:rsid w:val="00B50FC8"/>
    <w:rsid w:val="00B50FD1"/>
    <w:rsid w:val="00B51A87"/>
    <w:rsid w:val="00B51D13"/>
    <w:rsid w:val="00B52F69"/>
    <w:rsid w:val="00B53421"/>
    <w:rsid w:val="00B5358C"/>
    <w:rsid w:val="00B54692"/>
    <w:rsid w:val="00B549AA"/>
    <w:rsid w:val="00B54B1F"/>
    <w:rsid w:val="00B54CD0"/>
    <w:rsid w:val="00B554A2"/>
    <w:rsid w:val="00B558E0"/>
    <w:rsid w:val="00B55AEE"/>
    <w:rsid w:val="00B57D87"/>
    <w:rsid w:val="00B57F65"/>
    <w:rsid w:val="00B602A0"/>
    <w:rsid w:val="00B62737"/>
    <w:rsid w:val="00B64035"/>
    <w:rsid w:val="00B643BB"/>
    <w:rsid w:val="00B64B2E"/>
    <w:rsid w:val="00B6551D"/>
    <w:rsid w:val="00B65A5C"/>
    <w:rsid w:val="00B667BF"/>
    <w:rsid w:val="00B67193"/>
    <w:rsid w:val="00B67C60"/>
    <w:rsid w:val="00B67D1B"/>
    <w:rsid w:val="00B70CE5"/>
    <w:rsid w:val="00B70F87"/>
    <w:rsid w:val="00B74360"/>
    <w:rsid w:val="00B74EEC"/>
    <w:rsid w:val="00B760B9"/>
    <w:rsid w:val="00B762C7"/>
    <w:rsid w:val="00B76715"/>
    <w:rsid w:val="00B7750E"/>
    <w:rsid w:val="00B77BBC"/>
    <w:rsid w:val="00B819BD"/>
    <w:rsid w:val="00B81A33"/>
    <w:rsid w:val="00B81C0C"/>
    <w:rsid w:val="00B828E7"/>
    <w:rsid w:val="00B84DA4"/>
    <w:rsid w:val="00B85239"/>
    <w:rsid w:val="00B86DB0"/>
    <w:rsid w:val="00B876B7"/>
    <w:rsid w:val="00B87D04"/>
    <w:rsid w:val="00B907D4"/>
    <w:rsid w:val="00B90BBB"/>
    <w:rsid w:val="00B91436"/>
    <w:rsid w:val="00B91AFD"/>
    <w:rsid w:val="00B92EEB"/>
    <w:rsid w:val="00B939F4"/>
    <w:rsid w:val="00B93C56"/>
    <w:rsid w:val="00B94055"/>
    <w:rsid w:val="00B9423C"/>
    <w:rsid w:val="00B95BED"/>
    <w:rsid w:val="00B95DEE"/>
    <w:rsid w:val="00B95E14"/>
    <w:rsid w:val="00B96417"/>
    <w:rsid w:val="00BA0B6F"/>
    <w:rsid w:val="00BA13F8"/>
    <w:rsid w:val="00BA281D"/>
    <w:rsid w:val="00BA49CE"/>
    <w:rsid w:val="00BA4A00"/>
    <w:rsid w:val="00BA4F32"/>
    <w:rsid w:val="00BA6A58"/>
    <w:rsid w:val="00BA74A8"/>
    <w:rsid w:val="00BA7A06"/>
    <w:rsid w:val="00BB0B3B"/>
    <w:rsid w:val="00BB0C97"/>
    <w:rsid w:val="00BB1599"/>
    <w:rsid w:val="00BB1B69"/>
    <w:rsid w:val="00BB1DA1"/>
    <w:rsid w:val="00BB2135"/>
    <w:rsid w:val="00BB2B9C"/>
    <w:rsid w:val="00BB36AF"/>
    <w:rsid w:val="00BB3A51"/>
    <w:rsid w:val="00BB3C93"/>
    <w:rsid w:val="00BB5173"/>
    <w:rsid w:val="00BB5283"/>
    <w:rsid w:val="00BB5CA9"/>
    <w:rsid w:val="00BB62FC"/>
    <w:rsid w:val="00BB6D1E"/>
    <w:rsid w:val="00BC01F5"/>
    <w:rsid w:val="00BC05E4"/>
    <w:rsid w:val="00BC1066"/>
    <w:rsid w:val="00BC1225"/>
    <w:rsid w:val="00BC17BD"/>
    <w:rsid w:val="00BC1F28"/>
    <w:rsid w:val="00BC21AE"/>
    <w:rsid w:val="00BC35A1"/>
    <w:rsid w:val="00BC392A"/>
    <w:rsid w:val="00BC4245"/>
    <w:rsid w:val="00BC62E8"/>
    <w:rsid w:val="00BC66D6"/>
    <w:rsid w:val="00BC7116"/>
    <w:rsid w:val="00BC76C9"/>
    <w:rsid w:val="00BD072F"/>
    <w:rsid w:val="00BD10BE"/>
    <w:rsid w:val="00BD11B4"/>
    <w:rsid w:val="00BD1726"/>
    <w:rsid w:val="00BD1C49"/>
    <w:rsid w:val="00BD20C7"/>
    <w:rsid w:val="00BD2782"/>
    <w:rsid w:val="00BD30E0"/>
    <w:rsid w:val="00BD3D7F"/>
    <w:rsid w:val="00BD406A"/>
    <w:rsid w:val="00BD5082"/>
    <w:rsid w:val="00BD5E5E"/>
    <w:rsid w:val="00BD6657"/>
    <w:rsid w:val="00BD74C9"/>
    <w:rsid w:val="00BD7E87"/>
    <w:rsid w:val="00BE20D3"/>
    <w:rsid w:val="00BE32BB"/>
    <w:rsid w:val="00BE4728"/>
    <w:rsid w:val="00BE49FA"/>
    <w:rsid w:val="00BE4EFF"/>
    <w:rsid w:val="00BE6058"/>
    <w:rsid w:val="00BE6690"/>
    <w:rsid w:val="00BE6EB3"/>
    <w:rsid w:val="00BF076D"/>
    <w:rsid w:val="00BF0867"/>
    <w:rsid w:val="00BF0F71"/>
    <w:rsid w:val="00BF30BD"/>
    <w:rsid w:val="00BF3572"/>
    <w:rsid w:val="00BF6D3C"/>
    <w:rsid w:val="00BF70A4"/>
    <w:rsid w:val="00C00074"/>
    <w:rsid w:val="00C0281F"/>
    <w:rsid w:val="00C02849"/>
    <w:rsid w:val="00C0357C"/>
    <w:rsid w:val="00C03B06"/>
    <w:rsid w:val="00C0469E"/>
    <w:rsid w:val="00C05307"/>
    <w:rsid w:val="00C056D9"/>
    <w:rsid w:val="00C05E20"/>
    <w:rsid w:val="00C06654"/>
    <w:rsid w:val="00C068DA"/>
    <w:rsid w:val="00C06AD0"/>
    <w:rsid w:val="00C07FFB"/>
    <w:rsid w:val="00C10131"/>
    <w:rsid w:val="00C10891"/>
    <w:rsid w:val="00C11244"/>
    <w:rsid w:val="00C1146D"/>
    <w:rsid w:val="00C120BA"/>
    <w:rsid w:val="00C121C0"/>
    <w:rsid w:val="00C13CE1"/>
    <w:rsid w:val="00C160CB"/>
    <w:rsid w:val="00C17720"/>
    <w:rsid w:val="00C17CF2"/>
    <w:rsid w:val="00C214B8"/>
    <w:rsid w:val="00C21851"/>
    <w:rsid w:val="00C218DC"/>
    <w:rsid w:val="00C21A1F"/>
    <w:rsid w:val="00C223F3"/>
    <w:rsid w:val="00C251A4"/>
    <w:rsid w:val="00C25476"/>
    <w:rsid w:val="00C2610E"/>
    <w:rsid w:val="00C26C10"/>
    <w:rsid w:val="00C270F4"/>
    <w:rsid w:val="00C275C7"/>
    <w:rsid w:val="00C27870"/>
    <w:rsid w:val="00C27887"/>
    <w:rsid w:val="00C27948"/>
    <w:rsid w:val="00C27964"/>
    <w:rsid w:val="00C30494"/>
    <w:rsid w:val="00C31002"/>
    <w:rsid w:val="00C31539"/>
    <w:rsid w:val="00C3265F"/>
    <w:rsid w:val="00C32F32"/>
    <w:rsid w:val="00C34058"/>
    <w:rsid w:val="00C34176"/>
    <w:rsid w:val="00C34415"/>
    <w:rsid w:val="00C347C8"/>
    <w:rsid w:val="00C348EC"/>
    <w:rsid w:val="00C3501A"/>
    <w:rsid w:val="00C35262"/>
    <w:rsid w:val="00C3750D"/>
    <w:rsid w:val="00C379EB"/>
    <w:rsid w:val="00C44784"/>
    <w:rsid w:val="00C45C65"/>
    <w:rsid w:val="00C46EC0"/>
    <w:rsid w:val="00C51082"/>
    <w:rsid w:val="00C5139B"/>
    <w:rsid w:val="00C516F1"/>
    <w:rsid w:val="00C517E8"/>
    <w:rsid w:val="00C51E30"/>
    <w:rsid w:val="00C52F52"/>
    <w:rsid w:val="00C53876"/>
    <w:rsid w:val="00C54A9B"/>
    <w:rsid w:val="00C54B98"/>
    <w:rsid w:val="00C54DA0"/>
    <w:rsid w:val="00C5539E"/>
    <w:rsid w:val="00C55F6B"/>
    <w:rsid w:val="00C5632B"/>
    <w:rsid w:val="00C56925"/>
    <w:rsid w:val="00C57380"/>
    <w:rsid w:val="00C600B5"/>
    <w:rsid w:val="00C60490"/>
    <w:rsid w:val="00C60DB5"/>
    <w:rsid w:val="00C613E8"/>
    <w:rsid w:val="00C61D33"/>
    <w:rsid w:val="00C62399"/>
    <w:rsid w:val="00C62F58"/>
    <w:rsid w:val="00C63003"/>
    <w:rsid w:val="00C636CF"/>
    <w:rsid w:val="00C647E0"/>
    <w:rsid w:val="00C65E43"/>
    <w:rsid w:val="00C66F64"/>
    <w:rsid w:val="00C67011"/>
    <w:rsid w:val="00C70505"/>
    <w:rsid w:val="00C708C4"/>
    <w:rsid w:val="00C70AC1"/>
    <w:rsid w:val="00C70F6D"/>
    <w:rsid w:val="00C71AF0"/>
    <w:rsid w:val="00C72F1B"/>
    <w:rsid w:val="00C73744"/>
    <w:rsid w:val="00C73C46"/>
    <w:rsid w:val="00C7498D"/>
    <w:rsid w:val="00C75647"/>
    <w:rsid w:val="00C764A2"/>
    <w:rsid w:val="00C77827"/>
    <w:rsid w:val="00C803BD"/>
    <w:rsid w:val="00C804F1"/>
    <w:rsid w:val="00C8358D"/>
    <w:rsid w:val="00C83B8B"/>
    <w:rsid w:val="00C84676"/>
    <w:rsid w:val="00C856E8"/>
    <w:rsid w:val="00C8586D"/>
    <w:rsid w:val="00C9028C"/>
    <w:rsid w:val="00C9049E"/>
    <w:rsid w:val="00C90DA9"/>
    <w:rsid w:val="00C91FCC"/>
    <w:rsid w:val="00C92A04"/>
    <w:rsid w:val="00C937F3"/>
    <w:rsid w:val="00C93DF1"/>
    <w:rsid w:val="00C93E1D"/>
    <w:rsid w:val="00C94527"/>
    <w:rsid w:val="00C94EBF"/>
    <w:rsid w:val="00C9511C"/>
    <w:rsid w:val="00C95BA6"/>
    <w:rsid w:val="00C96AA8"/>
    <w:rsid w:val="00C96E73"/>
    <w:rsid w:val="00CA0594"/>
    <w:rsid w:val="00CA0C07"/>
    <w:rsid w:val="00CA230E"/>
    <w:rsid w:val="00CA2D55"/>
    <w:rsid w:val="00CA2FBE"/>
    <w:rsid w:val="00CA372D"/>
    <w:rsid w:val="00CA38DD"/>
    <w:rsid w:val="00CA3E5C"/>
    <w:rsid w:val="00CA702E"/>
    <w:rsid w:val="00CB0D80"/>
    <w:rsid w:val="00CB0DBB"/>
    <w:rsid w:val="00CB11F6"/>
    <w:rsid w:val="00CB1718"/>
    <w:rsid w:val="00CB2A8A"/>
    <w:rsid w:val="00CB4328"/>
    <w:rsid w:val="00CB49B0"/>
    <w:rsid w:val="00CB504A"/>
    <w:rsid w:val="00CB5D74"/>
    <w:rsid w:val="00CB6BAB"/>
    <w:rsid w:val="00CB6F8E"/>
    <w:rsid w:val="00CC0177"/>
    <w:rsid w:val="00CC092E"/>
    <w:rsid w:val="00CC2484"/>
    <w:rsid w:val="00CC2B6D"/>
    <w:rsid w:val="00CC34AD"/>
    <w:rsid w:val="00CC3726"/>
    <w:rsid w:val="00CC3E64"/>
    <w:rsid w:val="00CC4AA3"/>
    <w:rsid w:val="00CC5D6B"/>
    <w:rsid w:val="00CC6209"/>
    <w:rsid w:val="00CC7460"/>
    <w:rsid w:val="00CC78E8"/>
    <w:rsid w:val="00CD0997"/>
    <w:rsid w:val="00CD0B99"/>
    <w:rsid w:val="00CD1064"/>
    <w:rsid w:val="00CD18EF"/>
    <w:rsid w:val="00CD1B52"/>
    <w:rsid w:val="00CD1D79"/>
    <w:rsid w:val="00CD232B"/>
    <w:rsid w:val="00CD402D"/>
    <w:rsid w:val="00CD5057"/>
    <w:rsid w:val="00CD5797"/>
    <w:rsid w:val="00CD6E76"/>
    <w:rsid w:val="00CD71B0"/>
    <w:rsid w:val="00CD7C2C"/>
    <w:rsid w:val="00CD7FFD"/>
    <w:rsid w:val="00CE00AC"/>
    <w:rsid w:val="00CE0C51"/>
    <w:rsid w:val="00CE1C84"/>
    <w:rsid w:val="00CE1EE1"/>
    <w:rsid w:val="00CE2DFC"/>
    <w:rsid w:val="00CE4914"/>
    <w:rsid w:val="00CE5025"/>
    <w:rsid w:val="00CE5901"/>
    <w:rsid w:val="00CE5D06"/>
    <w:rsid w:val="00CE7673"/>
    <w:rsid w:val="00CF0210"/>
    <w:rsid w:val="00CF0291"/>
    <w:rsid w:val="00CF2A3C"/>
    <w:rsid w:val="00CF305E"/>
    <w:rsid w:val="00CF3C30"/>
    <w:rsid w:val="00CF3E57"/>
    <w:rsid w:val="00CF40DD"/>
    <w:rsid w:val="00CF430B"/>
    <w:rsid w:val="00CF6D8A"/>
    <w:rsid w:val="00CF6F2A"/>
    <w:rsid w:val="00CF70FA"/>
    <w:rsid w:val="00CF7463"/>
    <w:rsid w:val="00D00590"/>
    <w:rsid w:val="00D011D6"/>
    <w:rsid w:val="00D01669"/>
    <w:rsid w:val="00D02A6D"/>
    <w:rsid w:val="00D02F5B"/>
    <w:rsid w:val="00D03D56"/>
    <w:rsid w:val="00D04963"/>
    <w:rsid w:val="00D04F6F"/>
    <w:rsid w:val="00D0684F"/>
    <w:rsid w:val="00D07206"/>
    <w:rsid w:val="00D07FE3"/>
    <w:rsid w:val="00D14417"/>
    <w:rsid w:val="00D160D9"/>
    <w:rsid w:val="00D160F3"/>
    <w:rsid w:val="00D171AA"/>
    <w:rsid w:val="00D17526"/>
    <w:rsid w:val="00D21890"/>
    <w:rsid w:val="00D22388"/>
    <w:rsid w:val="00D22474"/>
    <w:rsid w:val="00D22AF0"/>
    <w:rsid w:val="00D23165"/>
    <w:rsid w:val="00D236AC"/>
    <w:rsid w:val="00D241BB"/>
    <w:rsid w:val="00D244E1"/>
    <w:rsid w:val="00D25037"/>
    <w:rsid w:val="00D2543A"/>
    <w:rsid w:val="00D25AF6"/>
    <w:rsid w:val="00D25F19"/>
    <w:rsid w:val="00D27C55"/>
    <w:rsid w:val="00D31E82"/>
    <w:rsid w:val="00D327C3"/>
    <w:rsid w:val="00D32D63"/>
    <w:rsid w:val="00D330F1"/>
    <w:rsid w:val="00D3430C"/>
    <w:rsid w:val="00D35F3F"/>
    <w:rsid w:val="00D3600D"/>
    <w:rsid w:val="00D3615E"/>
    <w:rsid w:val="00D36425"/>
    <w:rsid w:val="00D375A8"/>
    <w:rsid w:val="00D3770E"/>
    <w:rsid w:val="00D400B0"/>
    <w:rsid w:val="00D40C11"/>
    <w:rsid w:val="00D40ED2"/>
    <w:rsid w:val="00D41451"/>
    <w:rsid w:val="00D419B6"/>
    <w:rsid w:val="00D42645"/>
    <w:rsid w:val="00D4288F"/>
    <w:rsid w:val="00D4298C"/>
    <w:rsid w:val="00D43438"/>
    <w:rsid w:val="00D43EC6"/>
    <w:rsid w:val="00D445AD"/>
    <w:rsid w:val="00D445E0"/>
    <w:rsid w:val="00D44887"/>
    <w:rsid w:val="00D45C69"/>
    <w:rsid w:val="00D45E9A"/>
    <w:rsid w:val="00D46534"/>
    <w:rsid w:val="00D46607"/>
    <w:rsid w:val="00D46BDF"/>
    <w:rsid w:val="00D46FCF"/>
    <w:rsid w:val="00D47543"/>
    <w:rsid w:val="00D47910"/>
    <w:rsid w:val="00D50A46"/>
    <w:rsid w:val="00D50ECB"/>
    <w:rsid w:val="00D51BC5"/>
    <w:rsid w:val="00D51C9C"/>
    <w:rsid w:val="00D52AF0"/>
    <w:rsid w:val="00D534E3"/>
    <w:rsid w:val="00D537AB"/>
    <w:rsid w:val="00D537DC"/>
    <w:rsid w:val="00D5425F"/>
    <w:rsid w:val="00D55A0C"/>
    <w:rsid w:val="00D55C55"/>
    <w:rsid w:val="00D571B8"/>
    <w:rsid w:val="00D576F1"/>
    <w:rsid w:val="00D57E1E"/>
    <w:rsid w:val="00D60B1A"/>
    <w:rsid w:val="00D61125"/>
    <w:rsid w:val="00D61441"/>
    <w:rsid w:val="00D61D0E"/>
    <w:rsid w:val="00D61FD1"/>
    <w:rsid w:val="00D63B45"/>
    <w:rsid w:val="00D63C82"/>
    <w:rsid w:val="00D64252"/>
    <w:rsid w:val="00D64BF0"/>
    <w:rsid w:val="00D64F6F"/>
    <w:rsid w:val="00D652F9"/>
    <w:rsid w:val="00D65C30"/>
    <w:rsid w:val="00D65FD3"/>
    <w:rsid w:val="00D70C62"/>
    <w:rsid w:val="00D71411"/>
    <w:rsid w:val="00D71A1F"/>
    <w:rsid w:val="00D71BFD"/>
    <w:rsid w:val="00D71FB9"/>
    <w:rsid w:val="00D749EF"/>
    <w:rsid w:val="00D75226"/>
    <w:rsid w:val="00D75754"/>
    <w:rsid w:val="00D76A1A"/>
    <w:rsid w:val="00D76BEC"/>
    <w:rsid w:val="00D76E48"/>
    <w:rsid w:val="00D8133B"/>
    <w:rsid w:val="00D8151F"/>
    <w:rsid w:val="00D8177A"/>
    <w:rsid w:val="00D81DB8"/>
    <w:rsid w:val="00D82005"/>
    <w:rsid w:val="00D8378A"/>
    <w:rsid w:val="00D85145"/>
    <w:rsid w:val="00D85744"/>
    <w:rsid w:val="00D8626A"/>
    <w:rsid w:val="00D86A36"/>
    <w:rsid w:val="00D87118"/>
    <w:rsid w:val="00D87887"/>
    <w:rsid w:val="00D90D44"/>
    <w:rsid w:val="00D91AEE"/>
    <w:rsid w:val="00D929DF"/>
    <w:rsid w:val="00D945D4"/>
    <w:rsid w:val="00D948F1"/>
    <w:rsid w:val="00D95147"/>
    <w:rsid w:val="00D95281"/>
    <w:rsid w:val="00D9596C"/>
    <w:rsid w:val="00D959DE"/>
    <w:rsid w:val="00DA0BB5"/>
    <w:rsid w:val="00DA2EAC"/>
    <w:rsid w:val="00DA38FE"/>
    <w:rsid w:val="00DA49F0"/>
    <w:rsid w:val="00DA60C1"/>
    <w:rsid w:val="00DA682F"/>
    <w:rsid w:val="00DA6958"/>
    <w:rsid w:val="00DA70C5"/>
    <w:rsid w:val="00DA7516"/>
    <w:rsid w:val="00DA7B8E"/>
    <w:rsid w:val="00DA7C07"/>
    <w:rsid w:val="00DB0EA1"/>
    <w:rsid w:val="00DB15AB"/>
    <w:rsid w:val="00DB198E"/>
    <w:rsid w:val="00DB1BC0"/>
    <w:rsid w:val="00DB24DF"/>
    <w:rsid w:val="00DB2DF1"/>
    <w:rsid w:val="00DB3043"/>
    <w:rsid w:val="00DB3A2A"/>
    <w:rsid w:val="00DB3CED"/>
    <w:rsid w:val="00DB474F"/>
    <w:rsid w:val="00DB5F58"/>
    <w:rsid w:val="00DB624B"/>
    <w:rsid w:val="00DB64FE"/>
    <w:rsid w:val="00DB6D59"/>
    <w:rsid w:val="00DB743A"/>
    <w:rsid w:val="00DB7DE9"/>
    <w:rsid w:val="00DB7E8D"/>
    <w:rsid w:val="00DC03EE"/>
    <w:rsid w:val="00DC0661"/>
    <w:rsid w:val="00DC1324"/>
    <w:rsid w:val="00DC14EA"/>
    <w:rsid w:val="00DC23EC"/>
    <w:rsid w:val="00DC3012"/>
    <w:rsid w:val="00DC3E80"/>
    <w:rsid w:val="00DC3E9C"/>
    <w:rsid w:val="00DC5867"/>
    <w:rsid w:val="00DC6A8E"/>
    <w:rsid w:val="00DC7326"/>
    <w:rsid w:val="00DC781B"/>
    <w:rsid w:val="00DD0628"/>
    <w:rsid w:val="00DD0CAF"/>
    <w:rsid w:val="00DD2152"/>
    <w:rsid w:val="00DD2295"/>
    <w:rsid w:val="00DD328E"/>
    <w:rsid w:val="00DD3CF1"/>
    <w:rsid w:val="00DD4409"/>
    <w:rsid w:val="00DD4855"/>
    <w:rsid w:val="00DD4CA5"/>
    <w:rsid w:val="00DD5672"/>
    <w:rsid w:val="00DD59B5"/>
    <w:rsid w:val="00DD6C7E"/>
    <w:rsid w:val="00DD79A1"/>
    <w:rsid w:val="00DD7E3D"/>
    <w:rsid w:val="00DE0B2E"/>
    <w:rsid w:val="00DE0CEE"/>
    <w:rsid w:val="00DE3C78"/>
    <w:rsid w:val="00DE44A1"/>
    <w:rsid w:val="00DE4712"/>
    <w:rsid w:val="00DE481A"/>
    <w:rsid w:val="00DE5697"/>
    <w:rsid w:val="00DE652F"/>
    <w:rsid w:val="00DE6E64"/>
    <w:rsid w:val="00DE70B8"/>
    <w:rsid w:val="00DE7EA5"/>
    <w:rsid w:val="00DF080A"/>
    <w:rsid w:val="00DF09FD"/>
    <w:rsid w:val="00DF1329"/>
    <w:rsid w:val="00DF4A7B"/>
    <w:rsid w:val="00DF4E8C"/>
    <w:rsid w:val="00DF5F66"/>
    <w:rsid w:val="00DF6781"/>
    <w:rsid w:val="00DF6842"/>
    <w:rsid w:val="00DF723A"/>
    <w:rsid w:val="00DF766F"/>
    <w:rsid w:val="00DF7997"/>
    <w:rsid w:val="00E0051C"/>
    <w:rsid w:val="00E006E0"/>
    <w:rsid w:val="00E010D8"/>
    <w:rsid w:val="00E01387"/>
    <w:rsid w:val="00E01725"/>
    <w:rsid w:val="00E0265A"/>
    <w:rsid w:val="00E04239"/>
    <w:rsid w:val="00E045A7"/>
    <w:rsid w:val="00E04C46"/>
    <w:rsid w:val="00E04F0F"/>
    <w:rsid w:val="00E05559"/>
    <w:rsid w:val="00E0584D"/>
    <w:rsid w:val="00E05A03"/>
    <w:rsid w:val="00E05DEA"/>
    <w:rsid w:val="00E065F8"/>
    <w:rsid w:val="00E06DFF"/>
    <w:rsid w:val="00E076BA"/>
    <w:rsid w:val="00E1007B"/>
    <w:rsid w:val="00E1211F"/>
    <w:rsid w:val="00E122D7"/>
    <w:rsid w:val="00E133A3"/>
    <w:rsid w:val="00E15826"/>
    <w:rsid w:val="00E15C2B"/>
    <w:rsid w:val="00E15F81"/>
    <w:rsid w:val="00E17864"/>
    <w:rsid w:val="00E20364"/>
    <w:rsid w:val="00E204B1"/>
    <w:rsid w:val="00E2062B"/>
    <w:rsid w:val="00E216C6"/>
    <w:rsid w:val="00E23133"/>
    <w:rsid w:val="00E23373"/>
    <w:rsid w:val="00E23DF1"/>
    <w:rsid w:val="00E25B11"/>
    <w:rsid w:val="00E306A5"/>
    <w:rsid w:val="00E308AD"/>
    <w:rsid w:val="00E31148"/>
    <w:rsid w:val="00E3133B"/>
    <w:rsid w:val="00E31409"/>
    <w:rsid w:val="00E31C54"/>
    <w:rsid w:val="00E32DB6"/>
    <w:rsid w:val="00E33720"/>
    <w:rsid w:val="00E33C97"/>
    <w:rsid w:val="00E342BF"/>
    <w:rsid w:val="00E34DB0"/>
    <w:rsid w:val="00E357BE"/>
    <w:rsid w:val="00E35C3A"/>
    <w:rsid w:val="00E35E87"/>
    <w:rsid w:val="00E35E9F"/>
    <w:rsid w:val="00E36321"/>
    <w:rsid w:val="00E374EF"/>
    <w:rsid w:val="00E37DCD"/>
    <w:rsid w:val="00E41E79"/>
    <w:rsid w:val="00E4288E"/>
    <w:rsid w:val="00E430F2"/>
    <w:rsid w:val="00E4324F"/>
    <w:rsid w:val="00E43346"/>
    <w:rsid w:val="00E43C88"/>
    <w:rsid w:val="00E4408A"/>
    <w:rsid w:val="00E45266"/>
    <w:rsid w:val="00E45775"/>
    <w:rsid w:val="00E457EE"/>
    <w:rsid w:val="00E45E9D"/>
    <w:rsid w:val="00E472F7"/>
    <w:rsid w:val="00E4762C"/>
    <w:rsid w:val="00E50A78"/>
    <w:rsid w:val="00E5128E"/>
    <w:rsid w:val="00E51A7F"/>
    <w:rsid w:val="00E52317"/>
    <w:rsid w:val="00E52616"/>
    <w:rsid w:val="00E533C2"/>
    <w:rsid w:val="00E5369E"/>
    <w:rsid w:val="00E54221"/>
    <w:rsid w:val="00E54731"/>
    <w:rsid w:val="00E5484B"/>
    <w:rsid w:val="00E552D6"/>
    <w:rsid w:val="00E555F3"/>
    <w:rsid w:val="00E561A0"/>
    <w:rsid w:val="00E5635E"/>
    <w:rsid w:val="00E56E1A"/>
    <w:rsid w:val="00E57786"/>
    <w:rsid w:val="00E57B63"/>
    <w:rsid w:val="00E60029"/>
    <w:rsid w:val="00E60F4E"/>
    <w:rsid w:val="00E63817"/>
    <w:rsid w:val="00E63EB0"/>
    <w:rsid w:val="00E643EE"/>
    <w:rsid w:val="00E656C3"/>
    <w:rsid w:val="00E66713"/>
    <w:rsid w:val="00E67CF4"/>
    <w:rsid w:val="00E7012C"/>
    <w:rsid w:val="00E70A9F"/>
    <w:rsid w:val="00E70D55"/>
    <w:rsid w:val="00E71CB9"/>
    <w:rsid w:val="00E71FF9"/>
    <w:rsid w:val="00E7212C"/>
    <w:rsid w:val="00E72216"/>
    <w:rsid w:val="00E725FE"/>
    <w:rsid w:val="00E743A0"/>
    <w:rsid w:val="00E74F4F"/>
    <w:rsid w:val="00E75A2C"/>
    <w:rsid w:val="00E75ADB"/>
    <w:rsid w:val="00E7610C"/>
    <w:rsid w:val="00E801BA"/>
    <w:rsid w:val="00E8109C"/>
    <w:rsid w:val="00E81BCE"/>
    <w:rsid w:val="00E82240"/>
    <w:rsid w:val="00E82991"/>
    <w:rsid w:val="00E82AD0"/>
    <w:rsid w:val="00E82C8C"/>
    <w:rsid w:val="00E83119"/>
    <w:rsid w:val="00E83B89"/>
    <w:rsid w:val="00E8493E"/>
    <w:rsid w:val="00E84968"/>
    <w:rsid w:val="00E85B31"/>
    <w:rsid w:val="00E86019"/>
    <w:rsid w:val="00E8667C"/>
    <w:rsid w:val="00E87483"/>
    <w:rsid w:val="00E910FE"/>
    <w:rsid w:val="00E91301"/>
    <w:rsid w:val="00E92587"/>
    <w:rsid w:val="00E92FDE"/>
    <w:rsid w:val="00E9308D"/>
    <w:rsid w:val="00E93547"/>
    <w:rsid w:val="00E93EA9"/>
    <w:rsid w:val="00E94C6D"/>
    <w:rsid w:val="00E95B5B"/>
    <w:rsid w:val="00E97211"/>
    <w:rsid w:val="00E972D0"/>
    <w:rsid w:val="00E978E2"/>
    <w:rsid w:val="00EA01A9"/>
    <w:rsid w:val="00EA0CBC"/>
    <w:rsid w:val="00EA15AA"/>
    <w:rsid w:val="00EA2CD7"/>
    <w:rsid w:val="00EA2E07"/>
    <w:rsid w:val="00EA3D46"/>
    <w:rsid w:val="00EA3FC4"/>
    <w:rsid w:val="00EA3FF6"/>
    <w:rsid w:val="00EA42CF"/>
    <w:rsid w:val="00EA47B3"/>
    <w:rsid w:val="00EA7CF7"/>
    <w:rsid w:val="00EB0610"/>
    <w:rsid w:val="00EB0646"/>
    <w:rsid w:val="00EB18EF"/>
    <w:rsid w:val="00EB298E"/>
    <w:rsid w:val="00EB3879"/>
    <w:rsid w:val="00EB3BE2"/>
    <w:rsid w:val="00EB4F8A"/>
    <w:rsid w:val="00EB594C"/>
    <w:rsid w:val="00EB5F82"/>
    <w:rsid w:val="00EB6768"/>
    <w:rsid w:val="00EC12B5"/>
    <w:rsid w:val="00EC2B73"/>
    <w:rsid w:val="00EC5148"/>
    <w:rsid w:val="00EC56CC"/>
    <w:rsid w:val="00EC591C"/>
    <w:rsid w:val="00EC7D5E"/>
    <w:rsid w:val="00ED1950"/>
    <w:rsid w:val="00ED1D90"/>
    <w:rsid w:val="00ED38EF"/>
    <w:rsid w:val="00ED3F8F"/>
    <w:rsid w:val="00ED4EEB"/>
    <w:rsid w:val="00ED6CA0"/>
    <w:rsid w:val="00ED6F3B"/>
    <w:rsid w:val="00ED73E5"/>
    <w:rsid w:val="00EE02F4"/>
    <w:rsid w:val="00EE0F3E"/>
    <w:rsid w:val="00EE1A1C"/>
    <w:rsid w:val="00EE1C18"/>
    <w:rsid w:val="00EE1F57"/>
    <w:rsid w:val="00EE2D35"/>
    <w:rsid w:val="00EE3E5F"/>
    <w:rsid w:val="00EE4D24"/>
    <w:rsid w:val="00EE5965"/>
    <w:rsid w:val="00EE75D3"/>
    <w:rsid w:val="00EE7734"/>
    <w:rsid w:val="00EE7DBA"/>
    <w:rsid w:val="00EF00C5"/>
    <w:rsid w:val="00EF00E4"/>
    <w:rsid w:val="00EF1692"/>
    <w:rsid w:val="00EF1DA7"/>
    <w:rsid w:val="00EF20A2"/>
    <w:rsid w:val="00EF2973"/>
    <w:rsid w:val="00EF3CD7"/>
    <w:rsid w:val="00EF3D25"/>
    <w:rsid w:val="00EF4DFA"/>
    <w:rsid w:val="00EF526A"/>
    <w:rsid w:val="00EF7941"/>
    <w:rsid w:val="00EF7E74"/>
    <w:rsid w:val="00EF7FA0"/>
    <w:rsid w:val="00F0068E"/>
    <w:rsid w:val="00F021B2"/>
    <w:rsid w:val="00F02546"/>
    <w:rsid w:val="00F028BD"/>
    <w:rsid w:val="00F041CA"/>
    <w:rsid w:val="00F047E4"/>
    <w:rsid w:val="00F05455"/>
    <w:rsid w:val="00F05AA4"/>
    <w:rsid w:val="00F05EAE"/>
    <w:rsid w:val="00F062E0"/>
    <w:rsid w:val="00F06FBA"/>
    <w:rsid w:val="00F07495"/>
    <w:rsid w:val="00F10BB6"/>
    <w:rsid w:val="00F113AA"/>
    <w:rsid w:val="00F11F86"/>
    <w:rsid w:val="00F15514"/>
    <w:rsid w:val="00F157F9"/>
    <w:rsid w:val="00F15C81"/>
    <w:rsid w:val="00F15FD6"/>
    <w:rsid w:val="00F16428"/>
    <w:rsid w:val="00F16458"/>
    <w:rsid w:val="00F169DE"/>
    <w:rsid w:val="00F16D6B"/>
    <w:rsid w:val="00F17020"/>
    <w:rsid w:val="00F17BF1"/>
    <w:rsid w:val="00F17FB2"/>
    <w:rsid w:val="00F21492"/>
    <w:rsid w:val="00F2197C"/>
    <w:rsid w:val="00F22689"/>
    <w:rsid w:val="00F22ADA"/>
    <w:rsid w:val="00F22D9C"/>
    <w:rsid w:val="00F22F5E"/>
    <w:rsid w:val="00F23B00"/>
    <w:rsid w:val="00F24CE4"/>
    <w:rsid w:val="00F25251"/>
    <w:rsid w:val="00F25803"/>
    <w:rsid w:val="00F26470"/>
    <w:rsid w:val="00F27A26"/>
    <w:rsid w:val="00F30391"/>
    <w:rsid w:val="00F30653"/>
    <w:rsid w:val="00F30A74"/>
    <w:rsid w:val="00F31DA9"/>
    <w:rsid w:val="00F32353"/>
    <w:rsid w:val="00F32E31"/>
    <w:rsid w:val="00F3460B"/>
    <w:rsid w:val="00F34970"/>
    <w:rsid w:val="00F34F4E"/>
    <w:rsid w:val="00F359BD"/>
    <w:rsid w:val="00F35BBE"/>
    <w:rsid w:val="00F361DF"/>
    <w:rsid w:val="00F37F52"/>
    <w:rsid w:val="00F401EF"/>
    <w:rsid w:val="00F430F4"/>
    <w:rsid w:val="00F43115"/>
    <w:rsid w:val="00F43DF4"/>
    <w:rsid w:val="00F43F15"/>
    <w:rsid w:val="00F45C83"/>
    <w:rsid w:val="00F4646A"/>
    <w:rsid w:val="00F47B7C"/>
    <w:rsid w:val="00F47E35"/>
    <w:rsid w:val="00F51C75"/>
    <w:rsid w:val="00F56F6D"/>
    <w:rsid w:val="00F57921"/>
    <w:rsid w:val="00F57C4E"/>
    <w:rsid w:val="00F6047A"/>
    <w:rsid w:val="00F6121C"/>
    <w:rsid w:val="00F629EB"/>
    <w:rsid w:val="00F63895"/>
    <w:rsid w:val="00F6411B"/>
    <w:rsid w:val="00F64350"/>
    <w:rsid w:val="00F64EA9"/>
    <w:rsid w:val="00F65365"/>
    <w:rsid w:val="00F66AE2"/>
    <w:rsid w:val="00F66F67"/>
    <w:rsid w:val="00F672D4"/>
    <w:rsid w:val="00F6776D"/>
    <w:rsid w:val="00F70BA2"/>
    <w:rsid w:val="00F70D28"/>
    <w:rsid w:val="00F71421"/>
    <w:rsid w:val="00F71766"/>
    <w:rsid w:val="00F71E4F"/>
    <w:rsid w:val="00F72000"/>
    <w:rsid w:val="00F72657"/>
    <w:rsid w:val="00F73070"/>
    <w:rsid w:val="00F73FD8"/>
    <w:rsid w:val="00F74653"/>
    <w:rsid w:val="00F75228"/>
    <w:rsid w:val="00F759F7"/>
    <w:rsid w:val="00F76331"/>
    <w:rsid w:val="00F77A57"/>
    <w:rsid w:val="00F77C63"/>
    <w:rsid w:val="00F81DF0"/>
    <w:rsid w:val="00F82B0B"/>
    <w:rsid w:val="00F84F47"/>
    <w:rsid w:val="00F85F61"/>
    <w:rsid w:val="00F860F5"/>
    <w:rsid w:val="00F86BB5"/>
    <w:rsid w:val="00F86E94"/>
    <w:rsid w:val="00F8701F"/>
    <w:rsid w:val="00F873A9"/>
    <w:rsid w:val="00F87CA4"/>
    <w:rsid w:val="00F91D45"/>
    <w:rsid w:val="00F9206E"/>
    <w:rsid w:val="00F920C8"/>
    <w:rsid w:val="00F92C50"/>
    <w:rsid w:val="00F9313A"/>
    <w:rsid w:val="00F945F2"/>
    <w:rsid w:val="00F95248"/>
    <w:rsid w:val="00F97340"/>
    <w:rsid w:val="00FA0C0A"/>
    <w:rsid w:val="00FA0F4F"/>
    <w:rsid w:val="00FA0FBE"/>
    <w:rsid w:val="00FA1230"/>
    <w:rsid w:val="00FA3582"/>
    <w:rsid w:val="00FA36AC"/>
    <w:rsid w:val="00FA3D62"/>
    <w:rsid w:val="00FA4EEF"/>
    <w:rsid w:val="00FA4F23"/>
    <w:rsid w:val="00FA50E2"/>
    <w:rsid w:val="00FA5B7B"/>
    <w:rsid w:val="00FA7F9D"/>
    <w:rsid w:val="00FB026E"/>
    <w:rsid w:val="00FB02E2"/>
    <w:rsid w:val="00FB07E5"/>
    <w:rsid w:val="00FB136F"/>
    <w:rsid w:val="00FB1409"/>
    <w:rsid w:val="00FB2160"/>
    <w:rsid w:val="00FB26A4"/>
    <w:rsid w:val="00FB3A36"/>
    <w:rsid w:val="00FB4293"/>
    <w:rsid w:val="00FB4BD8"/>
    <w:rsid w:val="00FB4EB6"/>
    <w:rsid w:val="00FB5D0E"/>
    <w:rsid w:val="00FB6077"/>
    <w:rsid w:val="00FB6346"/>
    <w:rsid w:val="00FB6400"/>
    <w:rsid w:val="00FB6BAC"/>
    <w:rsid w:val="00FB7900"/>
    <w:rsid w:val="00FB7D4D"/>
    <w:rsid w:val="00FC0C49"/>
    <w:rsid w:val="00FC3455"/>
    <w:rsid w:val="00FC36BB"/>
    <w:rsid w:val="00FC37FD"/>
    <w:rsid w:val="00FC38F6"/>
    <w:rsid w:val="00FC41D1"/>
    <w:rsid w:val="00FC4ADA"/>
    <w:rsid w:val="00FC689A"/>
    <w:rsid w:val="00FC7284"/>
    <w:rsid w:val="00FD06EB"/>
    <w:rsid w:val="00FD08D3"/>
    <w:rsid w:val="00FD2CF0"/>
    <w:rsid w:val="00FD3B6A"/>
    <w:rsid w:val="00FD5361"/>
    <w:rsid w:val="00FD54A8"/>
    <w:rsid w:val="00FD5773"/>
    <w:rsid w:val="00FD758D"/>
    <w:rsid w:val="00FE1B27"/>
    <w:rsid w:val="00FE1D74"/>
    <w:rsid w:val="00FE2BEB"/>
    <w:rsid w:val="00FE49BA"/>
    <w:rsid w:val="00FE52E9"/>
    <w:rsid w:val="00FE624F"/>
    <w:rsid w:val="00FF06D3"/>
    <w:rsid w:val="00FF0AF6"/>
    <w:rsid w:val="00FF0C88"/>
    <w:rsid w:val="00FF1872"/>
    <w:rsid w:val="00FF3189"/>
    <w:rsid w:val="00FF380A"/>
    <w:rsid w:val="00FF3956"/>
    <w:rsid w:val="00FF436B"/>
    <w:rsid w:val="00FF447C"/>
    <w:rsid w:val="00FF4DCC"/>
    <w:rsid w:val="00FF6CA3"/>
    <w:rsid w:val="00FF7E0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270BA2"/>
  <w15:docId w15:val="{7E81BC94-CD2F-C74C-AE4F-67DD57F4E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de-CH" w:bidi="ar-SA"/>
      </w:rPr>
    </w:rPrDefault>
    <w:pPrDefault>
      <w:pPr>
        <w:spacing w:after="160" w:line="360" w:lineRule="auto"/>
        <w:ind w:firstLine="57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B597F"/>
  </w:style>
  <w:style w:type="paragraph" w:styleId="berschrift1">
    <w:name w:val="heading 1"/>
    <w:basedOn w:val="Standard"/>
    <w:next w:val="Standard"/>
    <w:link w:val="berschrift1Zchn"/>
    <w:uiPriority w:val="9"/>
    <w:qFormat/>
    <w:rsid w:val="00400208"/>
    <w:pPr>
      <w:keepNext/>
      <w:keepLines/>
      <w:numPr>
        <w:numId w:val="33"/>
      </w:numPr>
      <w:spacing w:after="240"/>
      <w:ind w:left="431" w:hanging="431"/>
      <w:outlineLvl w:val="0"/>
    </w:pPr>
    <w:rPr>
      <w:rFonts w:eastAsiaTheme="majorEastAsia"/>
      <w:color w:val="000000" w:themeColor="text1"/>
      <w:sz w:val="36"/>
      <w:szCs w:val="36"/>
    </w:rPr>
  </w:style>
  <w:style w:type="paragraph" w:styleId="berschrift2">
    <w:name w:val="heading 2"/>
    <w:basedOn w:val="berschrift1"/>
    <w:next w:val="Standard"/>
    <w:link w:val="berschrift2Zchn"/>
    <w:uiPriority w:val="9"/>
    <w:unhideWhenUsed/>
    <w:qFormat/>
    <w:rsid w:val="00F629EB"/>
    <w:pPr>
      <w:numPr>
        <w:ilvl w:val="1"/>
      </w:numPr>
      <w:outlineLvl w:val="1"/>
    </w:pPr>
    <w:rPr>
      <w:sz w:val="28"/>
      <w:szCs w:val="26"/>
    </w:rPr>
  </w:style>
  <w:style w:type="paragraph" w:styleId="berschrift3">
    <w:name w:val="heading 3"/>
    <w:basedOn w:val="Standard"/>
    <w:next w:val="Standard"/>
    <w:link w:val="berschrift3Zchn"/>
    <w:uiPriority w:val="9"/>
    <w:unhideWhenUsed/>
    <w:qFormat/>
    <w:rsid w:val="00456D6F"/>
    <w:pPr>
      <w:keepNext/>
      <w:keepLines/>
      <w:numPr>
        <w:ilvl w:val="2"/>
        <w:numId w:val="33"/>
      </w:numPr>
      <w:spacing w:line="240" w:lineRule="auto"/>
      <w:outlineLvl w:val="2"/>
    </w:pPr>
    <w:rPr>
      <w:rFonts w:eastAsiaTheme="majorEastAsia"/>
      <w:bCs/>
      <w:iCs/>
      <w:color w:val="000000" w:themeColor="text1"/>
      <w:sz w:val="24"/>
      <w:szCs w:val="24"/>
    </w:rPr>
  </w:style>
  <w:style w:type="paragraph" w:styleId="berschrift4">
    <w:name w:val="heading 4"/>
    <w:basedOn w:val="Standard"/>
    <w:next w:val="Standard"/>
    <w:link w:val="berschrift4Zchn"/>
    <w:uiPriority w:val="9"/>
    <w:semiHidden/>
    <w:unhideWhenUsed/>
    <w:qFormat/>
    <w:rsid w:val="00712AF8"/>
    <w:pPr>
      <w:keepNext/>
      <w:keepLines/>
      <w:numPr>
        <w:ilvl w:val="3"/>
        <w:numId w:val="33"/>
      </w:numPr>
      <w:spacing w:line="240" w:lineRule="auto"/>
      <w:outlineLvl w:val="3"/>
    </w:pPr>
    <w:rPr>
      <w:rFonts w:eastAsiaTheme="majorEastAsia"/>
      <w:color w:val="000000" w:themeColor="text1"/>
      <w:sz w:val="24"/>
      <w:szCs w:val="24"/>
    </w:rPr>
  </w:style>
  <w:style w:type="paragraph" w:styleId="berschrift5">
    <w:name w:val="heading 5"/>
    <w:basedOn w:val="Standard"/>
    <w:next w:val="Standard"/>
    <w:link w:val="berschrift5Zchn"/>
    <w:uiPriority w:val="9"/>
    <w:semiHidden/>
    <w:unhideWhenUsed/>
    <w:qFormat/>
    <w:rsid w:val="00F82A98"/>
    <w:pPr>
      <w:keepNext/>
      <w:keepLines/>
      <w:numPr>
        <w:ilvl w:val="4"/>
        <w:numId w:val="33"/>
      </w:numPr>
      <w:spacing w:before="40" w:after="0"/>
      <w:outlineLvl w:val="4"/>
    </w:pPr>
    <w:rPr>
      <w:rFonts w:asciiTheme="majorHAnsi" w:eastAsiaTheme="majorEastAsia" w:hAnsiTheme="majorHAnsi" w:cstheme="majorBidi"/>
      <w:color w:val="2F5496" w:themeColor="accent1" w:themeShade="BF"/>
      <w:sz w:val="24"/>
    </w:rPr>
  </w:style>
  <w:style w:type="paragraph" w:styleId="berschrift6">
    <w:name w:val="heading 6"/>
    <w:basedOn w:val="Standard"/>
    <w:next w:val="Standard"/>
    <w:link w:val="berschrift6Zchn"/>
    <w:uiPriority w:val="9"/>
    <w:semiHidden/>
    <w:unhideWhenUsed/>
    <w:qFormat/>
    <w:rsid w:val="00F82A98"/>
    <w:pPr>
      <w:keepNext/>
      <w:keepLines/>
      <w:numPr>
        <w:ilvl w:val="5"/>
        <w:numId w:val="33"/>
      </w:numPr>
      <w:spacing w:before="40" w:after="0"/>
      <w:outlineLvl w:val="5"/>
    </w:pPr>
    <w:rPr>
      <w:rFonts w:asciiTheme="majorHAnsi" w:eastAsiaTheme="majorEastAsia" w:hAnsiTheme="majorHAnsi" w:cstheme="majorBidi"/>
      <w:color w:val="1F3763" w:themeColor="accent1" w:themeShade="7F"/>
      <w:sz w:val="24"/>
    </w:rPr>
  </w:style>
  <w:style w:type="paragraph" w:styleId="berschrift7">
    <w:name w:val="heading 7"/>
    <w:basedOn w:val="Standard"/>
    <w:next w:val="Standard"/>
    <w:link w:val="berschrift7Zchn"/>
    <w:uiPriority w:val="9"/>
    <w:semiHidden/>
    <w:unhideWhenUsed/>
    <w:qFormat/>
    <w:rsid w:val="00F82A98"/>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sz w:val="24"/>
    </w:rPr>
  </w:style>
  <w:style w:type="paragraph" w:styleId="berschrift8">
    <w:name w:val="heading 8"/>
    <w:basedOn w:val="Standard"/>
    <w:next w:val="Standard"/>
    <w:link w:val="berschrift8Zchn"/>
    <w:uiPriority w:val="9"/>
    <w:semiHidden/>
    <w:unhideWhenUsed/>
    <w:qFormat/>
    <w:rsid w:val="00F82A98"/>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F82A98"/>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line="240" w:lineRule="auto"/>
      <w:jc w:val="center"/>
    </w:pPr>
    <w:rPr>
      <w:sz w:val="44"/>
      <w:szCs w:val="44"/>
    </w:rPr>
  </w:style>
  <w:style w:type="character" w:customStyle="1" w:styleId="berschrift3Zchn">
    <w:name w:val="Überschrift 3 Zchn"/>
    <w:basedOn w:val="Absatz-Standardschriftart"/>
    <w:link w:val="berschrift3"/>
    <w:uiPriority w:val="9"/>
    <w:rsid w:val="00456D6F"/>
    <w:rPr>
      <w:rFonts w:eastAsiaTheme="majorEastAsia"/>
      <w:bCs/>
      <w:iCs/>
      <w:color w:val="000000" w:themeColor="text1"/>
      <w:sz w:val="24"/>
      <w:szCs w:val="24"/>
    </w:rPr>
  </w:style>
  <w:style w:type="character" w:customStyle="1" w:styleId="berschrift2Zchn">
    <w:name w:val="Überschrift 2 Zchn"/>
    <w:basedOn w:val="Absatz-Standardschriftart"/>
    <w:link w:val="berschrift2"/>
    <w:uiPriority w:val="9"/>
    <w:rsid w:val="00F629EB"/>
    <w:rPr>
      <w:rFonts w:eastAsiaTheme="majorEastAsia"/>
      <w:color w:val="000000" w:themeColor="text1"/>
      <w:sz w:val="28"/>
      <w:szCs w:val="26"/>
    </w:rPr>
  </w:style>
  <w:style w:type="character" w:customStyle="1" w:styleId="berschrift1Zchn">
    <w:name w:val="Überschrift 1 Zchn"/>
    <w:basedOn w:val="Absatz-Standardschriftart"/>
    <w:link w:val="berschrift1"/>
    <w:uiPriority w:val="9"/>
    <w:rsid w:val="00400208"/>
    <w:rPr>
      <w:rFonts w:eastAsiaTheme="majorEastAsia"/>
      <w:color w:val="000000" w:themeColor="text1"/>
      <w:sz w:val="36"/>
      <w:szCs w:val="36"/>
    </w:rPr>
  </w:style>
  <w:style w:type="character" w:customStyle="1" w:styleId="berschrift4Zchn">
    <w:name w:val="Überschrift 4 Zchn"/>
    <w:basedOn w:val="Absatz-Standardschriftart"/>
    <w:link w:val="berschrift4"/>
    <w:uiPriority w:val="9"/>
    <w:rsid w:val="00712AF8"/>
    <w:rPr>
      <w:rFonts w:eastAsiaTheme="majorEastAsia"/>
      <w:color w:val="000000" w:themeColor="text1"/>
      <w:sz w:val="24"/>
      <w:szCs w:val="24"/>
    </w:rPr>
  </w:style>
  <w:style w:type="paragraph" w:customStyle="1" w:styleId="References">
    <w:name w:val="References"/>
    <w:basedOn w:val="Standard"/>
    <w:link w:val="ReferencesChar"/>
    <w:autoRedefine/>
    <w:qFormat/>
    <w:rsid w:val="00C936A2"/>
    <w:pPr>
      <w:spacing w:after="60" w:line="240" w:lineRule="auto"/>
      <w:ind w:left="720" w:hanging="720"/>
    </w:pPr>
    <w:rPr>
      <w:noProof/>
      <w:color w:val="000000" w:themeColor="text1"/>
      <w:sz w:val="24"/>
      <w:szCs w:val="24"/>
    </w:rPr>
  </w:style>
  <w:style w:type="character" w:customStyle="1" w:styleId="ReferencesChar">
    <w:name w:val="References Char"/>
    <w:basedOn w:val="Absatz-Standardschriftart"/>
    <w:link w:val="References"/>
    <w:rsid w:val="00C936A2"/>
    <w:rPr>
      <w:rFonts w:ascii="Times New Roman" w:hAnsi="Times New Roman" w:cs="Times New Roman"/>
      <w:noProof/>
      <w:color w:val="000000" w:themeColor="text1"/>
      <w:lang w:val="en-GB"/>
    </w:rPr>
  </w:style>
  <w:style w:type="paragraph" w:styleId="Funotentext">
    <w:name w:val="footnote text"/>
    <w:basedOn w:val="Standard"/>
    <w:link w:val="FunotentextZchn"/>
    <w:autoRedefine/>
    <w:uiPriority w:val="99"/>
    <w:unhideWhenUsed/>
    <w:qFormat/>
    <w:rsid w:val="00C936A2"/>
    <w:pPr>
      <w:spacing w:after="0" w:line="240" w:lineRule="auto"/>
    </w:pPr>
    <w:rPr>
      <w:rFonts w:cs="Times New Roman (Body CS)"/>
      <w:sz w:val="20"/>
      <w:szCs w:val="20"/>
    </w:rPr>
  </w:style>
  <w:style w:type="character" w:customStyle="1" w:styleId="FunotentextZchn">
    <w:name w:val="Fußnotentext Zchn"/>
    <w:basedOn w:val="Absatz-Standardschriftart"/>
    <w:link w:val="Funotentext"/>
    <w:uiPriority w:val="99"/>
    <w:rsid w:val="00C936A2"/>
    <w:rPr>
      <w:sz w:val="20"/>
      <w:szCs w:val="20"/>
    </w:rPr>
  </w:style>
  <w:style w:type="paragraph" w:styleId="Verzeichnis1">
    <w:name w:val="toc 1"/>
    <w:basedOn w:val="Standard"/>
    <w:next w:val="Standard"/>
    <w:autoRedefine/>
    <w:uiPriority w:val="39"/>
    <w:unhideWhenUsed/>
    <w:qFormat/>
    <w:rsid w:val="00923C2A"/>
    <w:pPr>
      <w:tabs>
        <w:tab w:val="left" w:pos="440"/>
        <w:tab w:val="left" w:pos="1100"/>
        <w:tab w:val="right" w:pos="9016"/>
      </w:tabs>
      <w:spacing w:after="0" w:line="480" w:lineRule="auto"/>
    </w:pPr>
    <w:rPr>
      <w:rFonts w:eastAsiaTheme="minorEastAsia"/>
      <w:color w:val="000000" w:themeColor="text1"/>
      <w:sz w:val="24"/>
    </w:rPr>
  </w:style>
  <w:style w:type="paragraph" w:styleId="Inhaltsverzeichnisberschrift">
    <w:name w:val="TOC Heading"/>
    <w:basedOn w:val="Standard"/>
    <w:next w:val="Standard"/>
    <w:autoRedefine/>
    <w:uiPriority w:val="39"/>
    <w:unhideWhenUsed/>
    <w:qFormat/>
    <w:rsid w:val="003F0C38"/>
    <w:pPr>
      <w:spacing w:line="240" w:lineRule="auto"/>
    </w:pPr>
    <w:rPr>
      <w:b/>
      <w:sz w:val="32"/>
    </w:rPr>
  </w:style>
  <w:style w:type="character" w:customStyle="1" w:styleId="berschrift5Zchn">
    <w:name w:val="Überschrift 5 Zchn"/>
    <w:basedOn w:val="Absatz-Standardschriftart"/>
    <w:link w:val="berschrift5"/>
    <w:uiPriority w:val="9"/>
    <w:rsid w:val="00F82A98"/>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F82A98"/>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F82A98"/>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F82A9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F82A98"/>
    <w:rPr>
      <w:rFonts w:asciiTheme="majorHAnsi" w:eastAsiaTheme="majorEastAsia" w:hAnsiTheme="majorHAnsi" w:cstheme="majorBidi"/>
      <w:i/>
      <w:iCs/>
      <w:color w:val="272727" w:themeColor="text1" w:themeTint="D8"/>
      <w:sz w:val="21"/>
      <w:szCs w:val="21"/>
    </w:rPr>
  </w:style>
  <w:style w:type="character" w:styleId="Hyperlink">
    <w:name w:val="Hyperlink"/>
    <w:basedOn w:val="Absatz-Standardschriftart"/>
    <w:uiPriority w:val="99"/>
    <w:unhideWhenUsed/>
    <w:rsid w:val="00F82A98"/>
    <w:rPr>
      <w:color w:val="0000FF"/>
      <w:u w:val="single"/>
    </w:rPr>
  </w:style>
  <w:style w:type="paragraph" w:styleId="Verzeichnis2">
    <w:name w:val="toc 2"/>
    <w:basedOn w:val="Standard"/>
    <w:next w:val="Standard"/>
    <w:autoRedefine/>
    <w:uiPriority w:val="39"/>
    <w:unhideWhenUsed/>
    <w:rsid w:val="00923C2A"/>
    <w:pPr>
      <w:tabs>
        <w:tab w:val="left" w:pos="1320"/>
        <w:tab w:val="right" w:pos="8493"/>
      </w:tabs>
      <w:spacing w:after="100"/>
      <w:ind w:left="220"/>
    </w:pPr>
    <w:rPr>
      <w:rFonts w:eastAsiaTheme="minorEastAsia"/>
      <w:color w:val="000000" w:themeColor="text1"/>
      <w:sz w:val="24"/>
    </w:rPr>
  </w:style>
  <w:style w:type="paragraph" w:styleId="Verzeichnis3">
    <w:name w:val="toc 3"/>
    <w:basedOn w:val="Standard"/>
    <w:next w:val="Standard"/>
    <w:autoRedefine/>
    <w:uiPriority w:val="39"/>
    <w:unhideWhenUsed/>
    <w:rsid w:val="00F82A98"/>
    <w:pPr>
      <w:spacing w:after="100"/>
      <w:ind w:left="440"/>
    </w:pPr>
    <w:rPr>
      <w:rFonts w:eastAsiaTheme="minorEastAsia"/>
      <w:color w:val="000000" w:themeColor="text1"/>
      <w:sz w:val="24"/>
    </w:rPr>
  </w:style>
  <w:style w:type="paragraph" w:styleId="KeinLeerraum">
    <w:name w:val="No Spacing"/>
    <w:link w:val="KeinLeerraumZchn"/>
    <w:uiPriority w:val="1"/>
    <w:qFormat/>
    <w:rsid w:val="00F82A98"/>
    <w:rPr>
      <w:rFonts w:asciiTheme="minorHAnsi" w:hAnsiTheme="minorHAnsi" w:cstheme="minorBidi"/>
      <w:lang w:val="en-ZA"/>
    </w:rPr>
  </w:style>
  <w:style w:type="character" w:styleId="Funotenzeichen">
    <w:name w:val="footnote reference"/>
    <w:basedOn w:val="Absatz-Standardschriftart"/>
    <w:uiPriority w:val="99"/>
    <w:semiHidden/>
    <w:unhideWhenUsed/>
    <w:rsid w:val="00F82A98"/>
    <w:rPr>
      <w:vertAlign w:val="superscript"/>
    </w:rPr>
  </w:style>
  <w:style w:type="character" w:customStyle="1" w:styleId="KeinLeerraumZchn">
    <w:name w:val="Kein Leerraum Zchn"/>
    <w:basedOn w:val="Absatz-Standardschriftart"/>
    <w:link w:val="KeinLeerraum"/>
    <w:uiPriority w:val="1"/>
    <w:locked/>
    <w:rsid w:val="00F82A98"/>
    <w:rPr>
      <w:rFonts w:asciiTheme="minorHAnsi" w:hAnsiTheme="minorHAnsi" w:cstheme="minorBidi"/>
      <w:sz w:val="22"/>
      <w:szCs w:val="22"/>
      <w:lang w:val="en-ZA"/>
    </w:rPr>
  </w:style>
  <w:style w:type="paragraph" w:customStyle="1" w:styleId="Abstract">
    <w:name w:val="Abstract"/>
    <w:basedOn w:val="Standard"/>
    <w:autoRedefine/>
    <w:qFormat/>
    <w:rsid w:val="00C6411A"/>
    <w:pPr>
      <w:pageBreakBefore/>
      <w:spacing w:line="240" w:lineRule="auto"/>
      <w:jc w:val="center"/>
    </w:pPr>
    <w:rPr>
      <w:bCs/>
      <w:sz w:val="36"/>
      <w:szCs w:val="24"/>
    </w:rPr>
  </w:style>
  <w:style w:type="numbering" w:customStyle="1" w:styleId="CurrentList1">
    <w:name w:val="Current List1"/>
    <w:uiPriority w:val="99"/>
    <w:rsid w:val="00533CDD"/>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top w:w="100" w:type="dxa"/>
        <w:left w:w="100" w:type="dxa"/>
        <w:bottom w:w="100" w:type="dxa"/>
        <w:right w:w="100" w:type="dxa"/>
      </w:tblCellMar>
    </w:tblPr>
  </w:style>
  <w:style w:type="table" w:customStyle="1" w:styleId="a0">
    <w:basedOn w:val="NormaleTabelle"/>
    <w:tblPr>
      <w:tblStyleRowBandSize w:val="1"/>
      <w:tblStyleColBandSize w:val="1"/>
      <w:tblCellMar>
        <w:top w:w="100" w:type="dxa"/>
        <w:left w:w="100" w:type="dxa"/>
        <w:bottom w:w="100" w:type="dxa"/>
        <w:right w:w="100" w:type="dxa"/>
      </w:tblCellMar>
    </w:tblPr>
  </w:style>
  <w:style w:type="paragraph" w:styleId="Verzeichnis4">
    <w:name w:val="toc 4"/>
    <w:basedOn w:val="Standard"/>
    <w:next w:val="Standard"/>
    <w:autoRedefine/>
    <w:uiPriority w:val="39"/>
    <w:unhideWhenUsed/>
    <w:rsid w:val="00D31536"/>
    <w:pPr>
      <w:spacing w:after="100"/>
      <w:ind w:left="660"/>
    </w:pPr>
  </w:style>
  <w:style w:type="character" w:styleId="Zeilennummer">
    <w:name w:val="line number"/>
    <w:basedOn w:val="Absatz-Standardschriftart"/>
    <w:uiPriority w:val="99"/>
    <w:semiHidden/>
    <w:unhideWhenUsed/>
    <w:rsid w:val="00C830FE"/>
  </w:style>
  <w:style w:type="paragraph" w:styleId="Kopfzeile">
    <w:name w:val="header"/>
    <w:basedOn w:val="Standard"/>
    <w:link w:val="KopfzeileZchn"/>
    <w:uiPriority w:val="99"/>
    <w:unhideWhenUsed/>
    <w:rsid w:val="00934880"/>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934880"/>
    <w:rPr>
      <w:rFonts w:cstheme="minorBidi"/>
      <w:lang w:val="en-GB"/>
    </w:rPr>
  </w:style>
  <w:style w:type="paragraph" w:styleId="Fuzeile">
    <w:name w:val="footer"/>
    <w:basedOn w:val="Standard"/>
    <w:link w:val="FuzeileZchn"/>
    <w:uiPriority w:val="99"/>
    <w:unhideWhenUsed/>
    <w:rsid w:val="00934880"/>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934880"/>
    <w:rPr>
      <w:rFonts w:cstheme="minorBidi"/>
      <w:lang w:val="en-GB"/>
    </w:rPr>
  </w:style>
  <w:style w:type="character" w:styleId="Seitenzahl">
    <w:name w:val="page number"/>
    <w:basedOn w:val="Absatz-Standardschriftart"/>
    <w:uiPriority w:val="99"/>
    <w:semiHidden/>
    <w:unhideWhenUsed/>
    <w:rsid w:val="00934880"/>
  </w:style>
  <w:style w:type="table" w:styleId="Tabellenraster">
    <w:name w:val="Table Grid"/>
    <w:basedOn w:val="NormaleTabelle"/>
    <w:uiPriority w:val="39"/>
    <w:rsid w:val="00111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9D7C3D"/>
    <w:rPr>
      <w:color w:val="808080"/>
    </w:rPr>
  </w:style>
  <w:style w:type="paragraph" w:styleId="Beschriftung">
    <w:name w:val="caption"/>
    <w:basedOn w:val="Standard"/>
    <w:next w:val="Standard"/>
    <w:uiPriority w:val="35"/>
    <w:unhideWhenUsed/>
    <w:qFormat/>
    <w:rsid w:val="001F036F"/>
    <w:pPr>
      <w:spacing w:after="200" w:line="240" w:lineRule="auto"/>
      <w:jc w:val="center"/>
    </w:pPr>
    <w:rPr>
      <w:i/>
      <w:iCs/>
      <w:color w:val="44546A" w:themeColor="text2"/>
      <w:sz w:val="18"/>
      <w:szCs w:val="18"/>
    </w:rPr>
  </w:style>
  <w:style w:type="character" w:styleId="NichtaufgelsteErwhnung">
    <w:name w:val="Unresolved Mention"/>
    <w:basedOn w:val="Absatz-Standardschriftart"/>
    <w:uiPriority w:val="99"/>
    <w:semiHidden/>
    <w:unhideWhenUsed/>
    <w:rsid w:val="009C1D21"/>
    <w:rPr>
      <w:color w:val="605E5C"/>
      <w:shd w:val="clear" w:color="auto" w:fill="E1DFDD"/>
    </w:rPr>
  </w:style>
  <w:style w:type="paragraph" w:styleId="Listenabsatz">
    <w:name w:val="List Paragraph"/>
    <w:basedOn w:val="Standard"/>
    <w:uiPriority w:val="34"/>
    <w:qFormat/>
    <w:rsid w:val="00CE4C7F"/>
    <w:pPr>
      <w:ind w:left="720"/>
      <w:contextualSpacing/>
    </w:pPr>
  </w:style>
  <w:style w:type="paragraph" w:styleId="Literaturverzeichnis">
    <w:name w:val="Bibliography"/>
    <w:basedOn w:val="Standard"/>
    <w:next w:val="Standard"/>
    <w:uiPriority w:val="37"/>
    <w:unhideWhenUsed/>
    <w:rsid w:val="0081254C"/>
    <w:pPr>
      <w:spacing w:after="0" w:line="480" w:lineRule="auto"/>
      <w:ind w:left="720" w:hanging="720"/>
    </w:pPr>
  </w:style>
  <w:style w:type="table" w:customStyle="1" w:styleId="a1">
    <w:basedOn w:val="NormaleTabelle"/>
    <w:pPr>
      <w:spacing w:after="0" w:line="240" w:lineRule="auto"/>
    </w:pPr>
    <w:tblPr>
      <w:tblStyleRowBandSize w:val="1"/>
      <w:tblStyleColBandSize w:val="1"/>
      <w:tblCellMar>
        <w:top w:w="100" w:type="dxa"/>
        <w:left w:w="100" w:type="dxa"/>
        <w:bottom w:w="100" w:type="dxa"/>
        <w:right w:w="100" w:type="dxa"/>
      </w:tblCellMar>
    </w:tbl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paragraph" w:styleId="Kommentarthema">
    <w:name w:val="annotation subject"/>
    <w:basedOn w:val="Kommentartext"/>
    <w:next w:val="Kommentartext"/>
    <w:link w:val="KommentarthemaZchn"/>
    <w:uiPriority w:val="99"/>
    <w:semiHidden/>
    <w:unhideWhenUsed/>
    <w:rsid w:val="00F57921"/>
    <w:rPr>
      <w:b/>
      <w:bCs/>
    </w:rPr>
  </w:style>
  <w:style w:type="character" w:customStyle="1" w:styleId="KommentarthemaZchn">
    <w:name w:val="Kommentarthema Zchn"/>
    <w:basedOn w:val="KommentartextZchn"/>
    <w:link w:val="Kommentarthema"/>
    <w:uiPriority w:val="99"/>
    <w:semiHidden/>
    <w:rsid w:val="00F57921"/>
    <w:rPr>
      <w:b/>
      <w:bCs/>
      <w:sz w:val="20"/>
      <w:szCs w:val="20"/>
    </w:rPr>
  </w:style>
  <w:style w:type="paragraph" w:styleId="berarbeitung">
    <w:name w:val="Revision"/>
    <w:hidden/>
    <w:uiPriority w:val="99"/>
    <w:semiHidden/>
    <w:rsid w:val="00E17864"/>
    <w:pPr>
      <w:spacing w:after="0" w:line="240" w:lineRule="auto"/>
      <w:ind w:firstLine="0"/>
      <w:jc w:val="left"/>
    </w:pPr>
  </w:style>
  <w:style w:type="character" w:styleId="Fett">
    <w:name w:val="Strong"/>
    <w:basedOn w:val="Absatz-Standardschriftart"/>
    <w:uiPriority w:val="22"/>
    <w:qFormat/>
    <w:rsid w:val="002639B8"/>
    <w:rPr>
      <w:b/>
      <w:bCs/>
    </w:rPr>
  </w:style>
  <w:style w:type="paragraph" w:customStyle="1" w:styleId="berschriftAppendix">
    <w:name w:val="Überschrift (Appendix)"/>
    <w:basedOn w:val="berschrift1"/>
    <w:next w:val="berschrift1"/>
    <w:link w:val="berschriftAppendixZchn"/>
    <w:qFormat/>
    <w:rsid w:val="002639B8"/>
    <w:pPr>
      <w:numPr>
        <w:numId w:val="26"/>
      </w:numPr>
    </w:pPr>
  </w:style>
  <w:style w:type="character" w:customStyle="1" w:styleId="berschriftAppendixZchn">
    <w:name w:val="Überschrift (Appendix) Zchn"/>
    <w:basedOn w:val="berschrift1Zchn"/>
    <w:link w:val="berschriftAppendix"/>
    <w:rsid w:val="002639B8"/>
    <w:rPr>
      <w:rFonts w:eastAsiaTheme="majorEastAsia"/>
      <w:color w:val="000000" w:themeColor="text1"/>
      <w:sz w:val="36"/>
      <w:szCs w:val="36"/>
    </w:rPr>
  </w:style>
  <w:style w:type="paragraph" w:customStyle="1" w:styleId="berschrift2appendix">
    <w:name w:val="überschrift 2 appendix"/>
    <w:basedOn w:val="berschrift2"/>
    <w:link w:val="berschrift2appendixZchn"/>
    <w:qFormat/>
    <w:rsid w:val="002639B8"/>
    <w:pPr>
      <w:numPr>
        <w:numId w:val="26"/>
      </w:numPr>
    </w:pPr>
  </w:style>
  <w:style w:type="character" w:customStyle="1" w:styleId="berschrift2appendixZchn">
    <w:name w:val="überschrift 2 appendix Zchn"/>
    <w:basedOn w:val="berschrift2Zchn"/>
    <w:link w:val="berschrift2appendix"/>
    <w:rsid w:val="002639B8"/>
    <w:rPr>
      <w:rFonts w:eastAsiaTheme="majorEastAsia"/>
      <w:color w:val="000000" w:themeColor="text1"/>
      <w:sz w:val="28"/>
      <w:szCs w:val="26"/>
    </w:rPr>
  </w:style>
  <w:style w:type="paragraph" w:customStyle="1" w:styleId="berschrift1ohneZahl">
    <w:name w:val="Überschrift 1 ohne Zahl"/>
    <w:basedOn w:val="berschrift1"/>
    <w:link w:val="berschrift1ohneZahlZchn"/>
    <w:qFormat/>
    <w:rsid w:val="00D2543A"/>
    <w:pPr>
      <w:numPr>
        <w:numId w:val="0"/>
      </w:numPr>
      <w:jc w:val="center"/>
    </w:pPr>
  </w:style>
  <w:style w:type="character" w:customStyle="1" w:styleId="berschrift1ohneZahlZchn">
    <w:name w:val="Überschrift 1 ohne Zahl Zchn"/>
    <w:basedOn w:val="berschrift1Zchn"/>
    <w:link w:val="berschrift1ohneZahl"/>
    <w:rsid w:val="009F1EF8"/>
    <w:rPr>
      <w:rFonts w:eastAsiaTheme="majorEastAsia"/>
      <w:color w:val="000000" w:themeColor="text1"/>
      <w:sz w:val="36"/>
      <w:szCs w:val="36"/>
    </w:rPr>
  </w:style>
  <w:style w:type="table" w:customStyle="1" w:styleId="3">
    <w:name w:val="3"/>
    <w:basedOn w:val="NormaleTabelle"/>
    <w:rsid w:val="004037CF"/>
    <w:tblPr>
      <w:tblStyleRowBandSize w:val="1"/>
      <w:tblStyleColBandSize w:val="1"/>
      <w:tblCellMar>
        <w:top w:w="100" w:type="dxa"/>
        <w:left w:w="100" w:type="dxa"/>
        <w:bottom w:w="100" w:type="dxa"/>
        <w:right w:w="100" w:type="dxa"/>
      </w:tblCellMar>
    </w:tblPr>
  </w:style>
  <w:style w:type="table" w:customStyle="1" w:styleId="2">
    <w:name w:val="2"/>
    <w:basedOn w:val="NormaleTabelle"/>
    <w:rsid w:val="004037CF"/>
    <w:tblPr>
      <w:tblStyleRowBandSize w:val="1"/>
      <w:tblStyleColBandSize w:val="1"/>
      <w:tblCellMar>
        <w:top w:w="100" w:type="dxa"/>
        <w:left w:w="100" w:type="dxa"/>
        <w:bottom w:w="100" w:type="dxa"/>
        <w:right w:w="100" w:type="dxa"/>
      </w:tblCellMar>
    </w:tblPr>
  </w:style>
  <w:style w:type="table" w:customStyle="1" w:styleId="1">
    <w:name w:val="1"/>
    <w:basedOn w:val="NormaleTabelle"/>
    <w:rsid w:val="004037CF"/>
    <w:pPr>
      <w:spacing w:after="0" w:line="240" w:lineRule="auto"/>
    </w:pPr>
    <w:tblPr>
      <w:tblStyleRowBandSize w:val="1"/>
      <w:tblStyleColBandSize w:val="1"/>
      <w:tblCellMar>
        <w:top w:w="100" w:type="dxa"/>
        <w:left w:w="100" w:type="dxa"/>
        <w:bottom w:w="100" w:type="dxa"/>
        <w:right w:w="100" w:type="dxa"/>
      </w:tblCellMar>
    </w:tblPr>
  </w:style>
  <w:style w:type="paragraph" w:styleId="StandardWeb">
    <w:name w:val="Normal (Web)"/>
    <w:basedOn w:val="Standard"/>
    <w:uiPriority w:val="99"/>
    <w:unhideWhenUsed/>
    <w:rsid w:val="000F1831"/>
    <w:pPr>
      <w:spacing w:before="100" w:beforeAutospacing="1" w:after="100" w:afterAutospacing="1" w:line="240" w:lineRule="auto"/>
      <w:ind w:firstLine="0"/>
      <w:jc w:val="left"/>
    </w:pPr>
    <w:rPr>
      <w:sz w:val="24"/>
      <w:szCs w:val="24"/>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544569">
      <w:bodyDiv w:val="1"/>
      <w:marLeft w:val="0"/>
      <w:marRight w:val="0"/>
      <w:marTop w:val="0"/>
      <w:marBottom w:val="0"/>
      <w:divBdr>
        <w:top w:val="none" w:sz="0" w:space="0" w:color="auto"/>
        <w:left w:val="none" w:sz="0" w:space="0" w:color="auto"/>
        <w:bottom w:val="none" w:sz="0" w:space="0" w:color="auto"/>
        <w:right w:val="none" w:sz="0" w:space="0" w:color="auto"/>
      </w:divBdr>
    </w:div>
    <w:div w:id="44108689">
      <w:bodyDiv w:val="1"/>
      <w:marLeft w:val="0"/>
      <w:marRight w:val="0"/>
      <w:marTop w:val="0"/>
      <w:marBottom w:val="0"/>
      <w:divBdr>
        <w:top w:val="none" w:sz="0" w:space="0" w:color="auto"/>
        <w:left w:val="none" w:sz="0" w:space="0" w:color="auto"/>
        <w:bottom w:val="none" w:sz="0" w:space="0" w:color="auto"/>
        <w:right w:val="none" w:sz="0" w:space="0" w:color="auto"/>
      </w:divBdr>
    </w:div>
    <w:div w:id="142507552">
      <w:bodyDiv w:val="1"/>
      <w:marLeft w:val="0"/>
      <w:marRight w:val="0"/>
      <w:marTop w:val="0"/>
      <w:marBottom w:val="0"/>
      <w:divBdr>
        <w:top w:val="none" w:sz="0" w:space="0" w:color="auto"/>
        <w:left w:val="none" w:sz="0" w:space="0" w:color="auto"/>
        <w:bottom w:val="none" w:sz="0" w:space="0" w:color="auto"/>
        <w:right w:val="none" w:sz="0" w:space="0" w:color="auto"/>
      </w:divBdr>
    </w:div>
    <w:div w:id="154884691">
      <w:bodyDiv w:val="1"/>
      <w:marLeft w:val="0"/>
      <w:marRight w:val="0"/>
      <w:marTop w:val="0"/>
      <w:marBottom w:val="0"/>
      <w:divBdr>
        <w:top w:val="none" w:sz="0" w:space="0" w:color="auto"/>
        <w:left w:val="none" w:sz="0" w:space="0" w:color="auto"/>
        <w:bottom w:val="none" w:sz="0" w:space="0" w:color="auto"/>
        <w:right w:val="none" w:sz="0" w:space="0" w:color="auto"/>
      </w:divBdr>
      <w:divsChild>
        <w:div w:id="1522087703">
          <w:marLeft w:val="0"/>
          <w:marRight w:val="0"/>
          <w:marTop w:val="0"/>
          <w:marBottom w:val="0"/>
          <w:divBdr>
            <w:top w:val="none" w:sz="0" w:space="0" w:color="auto"/>
            <w:left w:val="none" w:sz="0" w:space="0" w:color="auto"/>
            <w:bottom w:val="none" w:sz="0" w:space="0" w:color="auto"/>
            <w:right w:val="none" w:sz="0" w:space="0" w:color="auto"/>
          </w:divBdr>
          <w:divsChild>
            <w:div w:id="1030450046">
              <w:marLeft w:val="0"/>
              <w:marRight w:val="0"/>
              <w:marTop w:val="0"/>
              <w:marBottom w:val="0"/>
              <w:divBdr>
                <w:top w:val="none" w:sz="0" w:space="0" w:color="auto"/>
                <w:left w:val="none" w:sz="0" w:space="0" w:color="auto"/>
                <w:bottom w:val="none" w:sz="0" w:space="0" w:color="auto"/>
                <w:right w:val="none" w:sz="0" w:space="0" w:color="auto"/>
              </w:divBdr>
              <w:divsChild>
                <w:div w:id="2848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5599">
      <w:bodyDiv w:val="1"/>
      <w:marLeft w:val="0"/>
      <w:marRight w:val="0"/>
      <w:marTop w:val="0"/>
      <w:marBottom w:val="0"/>
      <w:divBdr>
        <w:top w:val="none" w:sz="0" w:space="0" w:color="auto"/>
        <w:left w:val="none" w:sz="0" w:space="0" w:color="auto"/>
        <w:bottom w:val="none" w:sz="0" w:space="0" w:color="auto"/>
        <w:right w:val="none" w:sz="0" w:space="0" w:color="auto"/>
      </w:divBdr>
    </w:div>
    <w:div w:id="224995079">
      <w:bodyDiv w:val="1"/>
      <w:marLeft w:val="0"/>
      <w:marRight w:val="0"/>
      <w:marTop w:val="0"/>
      <w:marBottom w:val="0"/>
      <w:divBdr>
        <w:top w:val="none" w:sz="0" w:space="0" w:color="auto"/>
        <w:left w:val="none" w:sz="0" w:space="0" w:color="auto"/>
        <w:bottom w:val="none" w:sz="0" w:space="0" w:color="auto"/>
        <w:right w:val="none" w:sz="0" w:space="0" w:color="auto"/>
      </w:divBdr>
    </w:div>
    <w:div w:id="284894925">
      <w:bodyDiv w:val="1"/>
      <w:marLeft w:val="0"/>
      <w:marRight w:val="0"/>
      <w:marTop w:val="0"/>
      <w:marBottom w:val="0"/>
      <w:divBdr>
        <w:top w:val="none" w:sz="0" w:space="0" w:color="auto"/>
        <w:left w:val="none" w:sz="0" w:space="0" w:color="auto"/>
        <w:bottom w:val="none" w:sz="0" w:space="0" w:color="auto"/>
        <w:right w:val="none" w:sz="0" w:space="0" w:color="auto"/>
      </w:divBdr>
    </w:div>
    <w:div w:id="392966965">
      <w:bodyDiv w:val="1"/>
      <w:marLeft w:val="0"/>
      <w:marRight w:val="0"/>
      <w:marTop w:val="0"/>
      <w:marBottom w:val="0"/>
      <w:divBdr>
        <w:top w:val="none" w:sz="0" w:space="0" w:color="auto"/>
        <w:left w:val="none" w:sz="0" w:space="0" w:color="auto"/>
        <w:bottom w:val="none" w:sz="0" w:space="0" w:color="auto"/>
        <w:right w:val="none" w:sz="0" w:space="0" w:color="auto"/>
      </w:divBdr>
      <w:divsChild>
        <w:div w:id="2086995088">
          <w:marLeft w:val="0"/>
          <w:marRight w:val="0"/>
          <w:marTop w:val="0"/>
          <w:marBottom w:val="0"/>
          <w:divBdr>
            <w:top w:val="none" w:sz="0" w:space="0" w:color="auto"/>
            <w:left w:val="none" w:sz="0" w:space="0" w:color="auto"/>
            <w:bottom w:val="none" w:sz="0" w:space="0" w:color="auto"/>
            <w:right w:val="none" w:sz="0" w:space="0" w:color="auto"/>
          </w:divBdr>
          <w:divsChild>
            <w:div w:id="1570188011">
              <w:marLeft w:val="0"/>
              <w:marRight w:val="0"/>
              <w:marTop w:val="0"/>
              <w:marBottom w:val="0"/>
              <w:divBdr>
                <w:top w:val="none" w:sz="0" w:space="0" w:color="auto"/>
                <w:left w:val="none" w:sz="0" w:space="0" w:color="auto"/>
                <w:bottom w:val="none" w:sz="0" w:space="0" w:color="auto"/>
                <w:right w:val="none" w:sz="0" w:space="0" w:color="auto"/>
              </w:divBdr>
              <w:divsChild>
                <w:div w:id="10021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322916">
      <w:bodyDiv w:val="1"/>
      <w:marLeft w:val="0"/>
      <w:marRight w:val="0"/>
      <w:marTop w:val="0"/>
      <w:marBottom w:val="0"/>
      <w:divBdr>
        <w:top w:val="none" w:sz="0" w:space="0" w:color="auto"/>
        <w:left w:val="none" w:sz="0" w:space="0" w:color="auto"/>
        <w:bottom w:val="none" w:sz="0" w:space="0" w:color="auto"/>
        <w:right w:val="none" w:sz="0" w:space="0" w:color="auto"/>
      </w:divBdr>
    </w:div>
    <w:div w:id="439447366">
      <w:bodyDiv w:val="1"/>
      <w:marLeft w:val="0"/>
      <w:marRight w:val="0"/>
      <w:marTop w:val="0"/>
      <w:marBottom w:val="0"/>
      <w:divBdr>
        <w:top w:val="none" w:sz="0" w:space="0" w:color="auto"/>
        <w:left w:val="none" w:sz="0" w:space="0" w:color="auto"/>
        <w:bottom w:val="none" w:sz="0" w:space="0" w:color="auto"/>
        <w:right w:val="none" w:sz="0" w:space="0" w:color="auto"/>
      </w:divBdr>
    </w:div>
    <w:div w:id="453255423">
      <w:bodyDiv w:val="1"/>
      <w:marLeft w:val="0"/>
      <w:marRight w:val="0"/>
      <w:marTop w:val="0"/>
      <w:marBottom w:val="0"/>
      <w:divBdr>
        <w:top w:val="none" w:sz="0" w:space="0" w:color="auto"/>
        <w:left w:val="none" w:sz="0" w:space="0" w:color="auto"/>
        <w:bottom w:val="none" w:sz="0" w:space="0" w:color="auto"/>
        <w:right w:val="none" w:sz="0" w:space="0" w:color="auto"/>
      </w:divBdr>
      <w:divsChild>
        <w:div w:id="1878736934">
          <w:marLeft w:val="0"/>
          <w:marRight w:val="0"/>
          <w:marTop w:val="0"/>
          <w:marBottom w:val="0"/>
          <w:divBdr>
            <w:top w:val="none" w:sz="0" w:space="0" w:color="auto"/>
            <w:left w:val="none" w:sz="0" w:space="0" w:color="auto"/>
            <w:bottom w:val="none" w:sz="0" w:space="0" w:color="auto"/>
            <w:right w:val="none" w:sz="0" w:space="0" w:color="auto"/>
          </w:divBdr>
          <w:divsChild>
            <w:div w:id="1651783817">
              <w:marLeft w:val="0"/>
              <w:marRight w:val="0"/>
              <w:marTop w:val="0"/>
              <w:marBottom w:val="0"/>
              <w:divBdr>
                <w:top w:val="none" w:sz="0" w:space="0" w:color="auto"/>
                <w:left w:val="none" w:sz="0" w:space="0" w:color="auto"/>
                <w:bottom w:val="none" w:sz="0" w:space="0" w:color="auto"/>
                <w:right w:val="none" w:sz="0" w:space="0" w:color="auto"/>
              </w:divBdr>
              <w:divsChild>
                <w:div w:id="19963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240595">
      <w:bodyDiv w:val="1"/>
      <w:marLeft w:val="0"/>
      <w:marRight w:val="0"/>
      <w:marTop w:val="0"/>
      <w:marBottom w:val="0"/>
      <w:divBdr>
        <w:top w:val="none" w:sz="0" w:space="0" w:color="auto"/>
        <w:left w:val="none" w:sz="0" w:space="0" w:color="auto"/>
        <w:bottom w:val="none" w:sz="0" w:space="0" w:color="auto"/>
        <w:right w:val="none" w:sz="0" w:space="0" w:color="auto"/>
      </w:divBdr>
      <w:divsChild>
        <w:div w:id="371730119">
          <w:marLeft w:val="0"/>
          <w:marRight w:val="0"/>
          <w:marTop w:val="0"/>
          <w:marBottom w:val="0"/>
          <w:divBdr>
            <w:top w:val="none" w:sz="0" w:space="0" w:color="auto"/>
            <w:left w:val="none" w:sz="0" w:space="0" w:color="auto"/>
            <w:bottom w:val="none" w:sz="0" w:space="0" w:color="auto"/>
            <w:right w:val="none" w:sz="0" w:space="0" w:color="auto"/>
          </w:divBdr>
          <w:divsChild>
            <w:div w:id="927884879">
              <w:marLeft w:val="0"/>
              <w:marRight w:val="0"/>
              <w:marTop w:val="0"/>
              <w:marBottom w:val="0"/>
              <w:divBdr>
                <w:top w:val="none" w:sz="0" w:space="0" w:color="auto"/>
                <w:left w:val="none" w:sz="0" w:space="0" w:color="auto"/>
                <w:bottom w:val="none" w:sz="0" w:space="0" w:color="auto"/>
                <w:right w:val="none" w:sz="0" w:space="0" w:color="auto"/>
              </w:divBdr>
              <w:divsChild>
                <w:div w:id="189550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832706">
      <w:bodyDiv w:val="1"/>
      <w:marLeft w:val="0"/>
      <w:marRight w:val="0"/>
      <w:marTop w:val="0"/>
      <w:marBottom w:val="0"/>
      <w:divBdr>
        <w:top w:val="none" w:sz="0" w:space="0" w:color="auto"/>
        <w:left w:val="none" w:sz="0" w:space="0" w:color="auto"/>
        <w:bottom w:val="none" w:sz="0" w:space="0" w:color="auto"/>
        <w:right w:val="none" w:sz="0" w:space="0" w:color="auto"/>
      </w:divBdr>
    </w:div>
    <w:div w:id="702367673">
      <w:bodyDiv w:val="1"/>
      <w:marLeft w:val="0"/>
      <w:marRight w:val="0"/>
      <w:marTop w:val="0"/>
      <w:marBottom w:val="0"/>
      <w:divBdr>
        <w:top w:val="none" w:sz="0" w:space="0" w:color="auto"/>
        <w:left w:val="none" w:sz="0" w:space="0" w:color="auto"/>
        <w:bottom w:val="none" w:sz="0" w:space="0" w:color="auto"/>
        <w:right w:val="none" w:sz="0" w:space="0" w:color="auto"/>
      </w:divBdr>
    </w:div>
    <w:div w:id="718744684">
      <w:bodyDiv w:val="1"/>
      <w:marLeft w:val="0"/>
      <w:marRight w:val="0"/>
      <w:marTop w:val="0"/>
      <w:marBottom w:val="0"/>
      <w:divBdr>
        <w:top w:val="none" w:sz="0" w:space="0" w:color="auto"/>
        <w:left w:val="none" w:sz="0" w:space="0" w:color="auto"/>
        <w:bottom w:val="none" w:sz="0" w:space="0" w:color="auto"/>
        <w:right w:val="none" w:sz="0" w:space="0" w:color="auto"/>
      </w:divBdr>
    </w:div>
    <w:div w:id="771365753">
      <w:bodyDiv w:val="1"/>
      <w:marLeft w:val="0"/>
      <w:marRight w:val="0"/>
      <w:marTop w:val="0"/>
      <w:marBottom w:val="0"/>
      <w:divBdr>
        <w:top w:val="none" w:sz="0" w:space="0" w:color="auto"/>
        <w:left w:val="none" w:sz="0" w:space="0" w:color="auto"/>
        <w:bottom w:val="none" w:sz="0" w:space="0" w:color="auto"/>
        <w:right w:val="none" w:sz="0" w:space="0" w:color="auto"/>
      </w:divBdr>
    </w:div>
    <w:div w:id="789738701">
      <w:bodyDiv w:val="1"/>
      <w:marLeft w:val="0"/>
      <w:marRight w:val="0"/>
      <w:marTop w:val="0"/>
      <w:marBottom w:val="0"/>
      <w:divBdr>
        <w:top w:val="none" w:sz="0" w:space="0" w:color="auto"/>
        <w:left w:val="none" w:sz="0" w:space="0" w:color="auto"/>
        <w:bottom w:val="none" w:sz="0" w:space="0" w:color="auto"/>
        <w:right w:val="none" w:sz="0" w:space="0" w:color="auto"/>
      </w:divBdr>
    </w:div>
    <w:div w:id="867257696">
      <w:bodyDiv w:val="1"/>
      <w:marLeft w:val="0"/>
      <w:marRight w:val="0"/>
      <w:marTop w:val="0"/>
      <w:marBottom w:val="0"/>
      <w:divBdr>
        <w:top w:val="none" w:sz="0" w:space="0" w:color="auto"/>
        <w:left w:val="none" w:sz="0" w:space="0" w:color="auto"/>
        <w:bottom w:val="none" w:sz="0" w:space="0" w:color="auto"/>
        <w:right w:val="none" w:sz="0" w:space="0" w:color="auto"/>
      </w:divBdr>
      <w:divsChild>
        <w:div w:id="752817228">
          <w:marLeft w:val="0"/>
          <w:marRight w:val="0"/>
          <w:marTop w:val="0"/>
          <w:marBottom w:val="0"/>
          <w:divBdr>
            <w:top w:val="none" w:sz="0" w:space="0" w:color="auto"/>
            <w:left w:val="none" w:sz="0" w:space="0" w:color="auto"/>
            <w:bottom w:val="none" w:sz="0" w:space="0" w:color="auto"/>
            <w:right w:val="none" w:sz="0" w:space="0" w:color="auto"/>
          </w:divBdr>
          <w:divsChild>
            <w:div w:id="1188521095">
              <w:marLeft w:val="0"/>
              <w:marRight w:val="0"/>
              <w:marTop w:val="0"/>
              <w:marBottom w:val="0"/>
              <w:divBdr>
                <w:top w:val="none" w:sz="0" w:space="0" w:color="auto"/>
                <w:left w:val="none" w:sz="0" w:space="0" w:color="auto"/>
                <w:bottom w:val="none" w:sz="0" w:space="0" w:color="auto"/>
                <w:right w:val="none" w:sz="0" w:space="0" w:color="auto"/>
              </w:divBdr>
              <w:divsChild>
                <w:div w:id="167263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283025">
      <w:bodyDiv w:val="1"/>
      <w:marLeft w:val="0"/>
      <w:marRight w:val="0"/>
      <w:marTop w:val="0"/>
      <w:marBottom w:val="0"/>
      <w:divBdr>
        <w:top w:val="none" w:sz="0" w:space="0" w:color="auto"/>
        <w:left w:val="none" w:sz="0" w:space="0" w:color="auto"/>
        <w:bottom w:val="none" w:sz="0" w:space="0" w:color="auto"/>
        <w:right w:val="none" w:sz="0" w:space="0" w:color="auto"/>
      </w:divBdr>
    </w:div>
    <w:div w:id="1026904618">
      <w:bodyDiv w:val="1"/>
      <w:marLeft w:val="0"/>
      <w:marRight w:val="0"/>
      <w:marTop w:val="0"/>
      <w:marBottom w:val="0"/>
      <w:divBdr>
        <w:top w:val="none" w:sz="0" w:space="0" w:color="auto"/>
        <w:left w:val="none" w:sz="0" w:space="0" w:color="auto"/>
        <w:bottom w:val="none" w:sz="0" w:space="0" w:color="auto"/>
        <w:right w:val="none" w:sz="0" w:space="0" w:color="auto"/>
      </w:divBdr>
    </w:div>
    <w:div w:id="1068966588">
      <w:bodyDiv w:val="1"/>
      <w:marLeft w:val="0"/>
      <w:marRight w:val="0"/>
      <w:marTop w:val="0"/>
      <w:marBottom w:val="0"/>
      <w:divBdr>
        <w:top w:val="none" w:sz="0" w:space="0" w:color="auto"/>
        <w:left w:val="none" w:sz="0" w:space="0" w:color="auto"/>
        <w:bottom w:val="none" w:sz="0" w:space="0" w:color="auto"/>
        <w:right w:val="none" w:sz="0" w:space="0" w:color="auto"/>
      </w:divBdr>
      <w:divsChild>
        <w:div w:id="1962880315">
          <w:marLeft w:val="0"/>
          <w:marRight w:val="0"/>
          <w:marTop w:val="0"/>
          <w:marBottom w:val="0"/>
          <w:divBdr>
            <w:top w:val="none" w:sz="0" w:space="0" w:color="auto"/>
            <w:left w:val="none" w:sz="0" w:space="0" w:color="auto"/>
            <w:bottom w:val="none" w:sz="0" w:space="0" w:color="auto"/>
            <w:right w:val="none" w:sz="0" w:space="0" w:color="auto"/>
          </w:divBdr>
          <w:divsChild>
            <w:div w:id="1553299714">
              <w:marLeft w:val="0"/>
              <w:marRight w:val="0"/>
              <w:marTop w:val="0"/>
              <w:marBottom w:val="0"/>
              <w:divBdr>
                <w:top w:val="none" w:sz="0" w:space="0" w:color="auto"/>
                <w:left w:val="none" w:sz="0" w:space="0" w:color="auto"/>
                <w:bottom w:val="none" w:sz="0" w:space="0" w:color="auto"/>
                <w:right w:val="none" w:sz="0" w:space="0" w:color="auto"/>
              </w:divBdr>
              <w:divsChild>
                <w:div w:id="181764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11149">
      <w:bodyDiv w:val="1"/>
      <w:marLeft w:val="0"/>
      <w:marRight w:val="0"/>
      <w:marTop w:val="0"/>
      <w:marBottom w:val="0"/>
      <w:divBdr>
        <w:top w:val="none" w:sz="0" w:space="0" w:color="auto"/>
        <w:left w:val="none" w:sz="0" w:space="0" w:color="auto"/>
        <w:bottom w:val="none" w:sz="0" w:space="0" w:color="auto"/>
        <w:right w:val="none" w:sz="0" w:space="0" w:color="auto"/>
      </w:divBdr>
      <w:divsChild>
        <w:div w:id="1733654398">
          <w:marLeft w:val="0"/>
          <w:marRight w:val="0"/>
          <w:marTop w:val="0"/>
          <w:marBottom w:val="0"/>
          <w:divBdr>
            <w:top w:val="none" w:sz="0" w:space="0" w:color="auto"/>
            <w:left w:val="none" w:sz="0" w:space="0" w:color="auto"/>
            <w:bottom w:val="none" w:sz="0" w:space="0" w:color="auto"/>
            <w:right w:val="none" w:sz="0" w:space="0" w:color="auto"/>
          </w:divBdr>
          <w:divsChild>
            <w:div w:id="892158806">
              <w:marLeft w:val="0"/>
              <w:marRight w:val="0"/>
              <w:marTop w:val="0"/>
              <w:marBottom w:val="0"/>
              <w:divBdr>
                <w:top w:val="none" w:sz="0" w:space="0" w:color="auto"/>
                <w:left w:val="none" w:sz="0" w:space="0" w:color="auto"/>
                <w:bottom w:val="none" w:sz="0" w:space="0" w:color="auto"/>
                <w:right w:val="none" w:sz="0" w:space="0" w:color="auto"/>
              </w:divBdr>
              <w:divsChild>
                <w:div w:id="1436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618207">
      <w:bodyDiv w:val="1"/>
      <w:marLeft w:val="0"/>
      <w:marRight w:val="0"/>
      <w:marTop w:val="0"/>
      <w:marBottom w:val="0"/>
      <w:divBdr>
        <w:top w:val="none" w:sz="0" w:space="0" w:color="auto"/>
        <w:left w:val="none" w:sz="0" w:space="0" w:color="auto"/>
        <w:bottom w:val="none" w:sz="0" w:space="0" w:color="auto"/>
        <w:right w:val="none" w:sz="0" w:space="0" w:color="auto"/>
      </w:divBdr>
      <w:divsChild>
        <w:div w:id="2064866469">
          <w:marLeft w:val="0"/>
          <w:marRight w:val="0"/>
          <w:marTop w:val="0"/>
          <w:marBottom w:val="0"/>
          <w:divBdr>
            <w:top w:val="none" w:sz="0" w:space="0" w:color="auto"/>
            <w:left w:val="none" w:sz="0" w:space="0" w:color="auto"/>
            <w:bottom w:val="none" w:sz="0" w:space="0" w:color="auto"/>
            <w:right w:val="none" w:sz="0" w:space="0" w:color="auto"/>
          </w:divBdr>
          <w:divsChild>
            <w:div w:id="694385949">
              <w:marLeft w:val="0"/>
              <w:marRight w:val="0"/>
              <w:marTop w:val="0"/>
              <w:marBottom w:val="0"/>
              <w:divBdr>
                <w:top w:val="none" w:sz="0" w:space="0" w:color="auto"/>
                <w:left w:val="none" w:sz="0" w:space="0" w:color="auto"/>
                <w:bottom w:val="none" w:sz="0" w:space="0" w:color="auto"/>
                <w:right w:val="none" w:sz="0" w:space="0" w:color="auto"/>
              </w:divBdr>
              <w:divsChild>
                <w:div w:id="5474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751257">
      <w:bodyDiv w:val="1"/>
      <w:marLeft w:val="0"/>
      <w:marRight w:val="0"/>
      <w:marTop w:val="0"/>
      <w:marBottom w:val="0"/>
      <w:divBdr>
        <w:top w:val="none" w:sz="0" w:space="0" w:color="auto"/>
        <w:left w:val="none" w:sz="0" w:space="0" w:color="auto"/>
        <w:bottom w:val="none" w:sz="0" w:space="0" w:color="auto"/>
        <w:right w:val="none" w:sz="0" w:space="0" w:color="auto"/>
      </w:divBdr>
    </w:div>
    <w:div w:id="1205681530">
      <w:bodyDiv w:val="1"/>
      <w:marLeft w:val="0"/>
      <w:marRight w:val="0"/>
      <w:marTop w:val="0"/>
      <w:marBottom w:val="0"/>
      <w:divBdr>
        <w:top w:val="none" w:sz="0" w:space="0" w:color="auto"/>
        <w:left w:val="none" w:sz="0" w:space="0" w:color="auto"/>
        <w:bottom w:val="none" w:sz="0" w:space="0" w:color="auto"/>
        <w:right w:val="none" w:sz="0" w:space="0" w:color="auto"/>
      </w:divBdr>
      <w:divsChild>
        <w:div w:id="517160045">
          <w:marLeft w:val="0"/>
          <w:marRight w:val="0"/>
          <w:marTop w:val="0"/>
          <w:marBottom w:val="0"/>
          <w:divBdr>
            <w:top w:val="none" w:sz="0" w:space="0" w:color="auto"/>
            <w:left w:val="none" w:sz="0" w:space="0" w:color="auto"/>
            <w:bottom w:val="none" w:sz="0" w:space="0" w:color="auto"/>
            <w:right w:val="none" w:sz="0" w:space="0" w:color="auto"/>
          </w:divBdr>
          <w:divsChild>
            <w:div w:id="2038237002">
              <w:marLeft w:val="0"/>
              <w:marRight w:val="0"/>
              <w:marTop w:val="0"/>
              <w:marBottom w:val="0"/>
              <w:divBdr>
                <w:top w:val="none" w:sz="0" w:space="0" w:color="auto"/>
                <w:left w:val="none" w:sz="0" w:space="0" w:color="auto"/>
                <w:bottom w:val="none" w:sz="0" w:space="0" w:color="auto"/>
                <w:right w:val="none" w:sz="0" w:space="0" w:color="auto"/>
              </w:divBdr>
              <w:divsChild>
                <w:div w:id="914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47811">
      <w:bodyDiv w:val="1"/>
      <w:marLeft w:val="0"/>
      <w:marRight w:val="0"/>
      <w:marTop w:val="0"/>
      <w:marBottom w:val="0"/>
      <w:divBdr>
        <w:top w:val="none" w:sz="0" w:space="0" w:color="auto"/>
        <w:left w:val="none" w:sz="0" w:space="0" w:color="auto"/>
        <w:bottom w:val="none" w:sz="0" w:space="0" w:color="auto"/>
        <w:right w:val="none" w:sz="0" w:space="0" w:color="auto"/>
      </w:divBdr>
    </w:div>
    <w:div w:id="1294822971">
      <w:bodyDiv w:val="1"/>
      <w:marLeft w:val="0"/>
      <w:marRight w:val="0"/>
      <w:marTop w:val="0"/>
      <w:marBottom w:val="0"/>
      <w:divBdr>
        <w:top w:val="none" w:sz="0" w:space="0" w:color="auto"/>
        <w:left w:val="none" w:sz="0" w:space="0" w:color="auto"/>
        <w:bottom w:val="none" w:sz="0" w:space="0" w:color="auto"/>
        <w:right w:val="none" w:sz="0" w:space="0" w:color="auto"/>
      </w:divBdr>
      <w:divsChild>
        <w:div w:id="1881940853">
          <w:marLeft w:val="0"/>
          <w:marRight w:val="0"/>
          <w:marTop w:val="0"/>
          <w:marBottom w:val="0"/>
          <w:divBdr>
            <w:top w:val="none" w:sz="0" w:space="0" w:color="auto"/>
            <w:left w:val="none" w:sz="0" w:space="0" w:color="auto"/>
            <w:bottom w:val="none" w:sz="0" w:space="0" w:color="auto"/>
            <w:right w:val="none" w:sz="0" w:space="0" w:color="auto"/>
          </w:divBdr>
          <w:divsChild>
            <w:div w:id="70397868">
              <w:marLeft w:val="0"/>
              <w:marRight w:val="0"/>
              <w:marTop w:val="0"/>
              <w:marBottom w:val="0"/>
              <w:divBdr>
                <w:top w:val="none" w:sz="0" w:space="0" w:color="auto"/>
                <w:left w:val="none" w:sz="0" w:space="0" w:color="auto"/>
                <w:bottom w:val="none" w:sz="0" w:space="0" w:color="auto"/>
                <w:right w:val="none" w:sz="0" w:space="0" w:color="auto"/>
              </w:divBdr>
              <w:divsChild>
                <w:div w:id="45653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2537">
      <w:bodyDiv w:val="1"/>
      <w:marLeft w:val="0"/>
      <w:marRight w:val="0"/>
      <w:marTop w:val="0"/>
      <w:marBottom w:val="0"/>
      <w:divBdr>
        <w:top w:val="none" w:sz="0" w:space="0" w:color="auto"/>
        <w:left w:val="none" w:sz="0" w:space="0" w:color="auto"/>
        <w:bottom w:val="none" w:sz="0" w:space="0" w:color="auto"/>
        <w:right w:val="none" w:sz="0" w:space="0" w:color="auto"/>
      </w:divBdr>
    </w:div>
    <w:div w:id="1298687033">
      <w:bodyDiv w:val="1"/>
      <w:marLeft w:val="0"/>
      <w:marRight w:val="0"/>
      <w:marTop w:val="0"/>
      <w:marBottom w:val="0"/>
      <w:divBdr>
        <w:top w:val="none" w:sz="0" w:space="0" w:color="auto"/>
        <w:left w:val="none" w:sz="0" w:space="0" w:color="auto"/>
        <w:bottom w:val="none" w:sz="0" w:space="0" w:color="auto"/>
        <w:right w:val="none" w:sz="0" w:space="0" w:color="auto"/>
      </w:divBdr>
    </w:div>
    <w:div w:id="1350252761">
      <w:bodyDiv w:val="1"/>
      <w:marLeft w:val="0"/>
      <w:marRight w:val="0"/>
      <w:marTop w:val="0"/>
      <w:marBottom w:val="0"/>
      <w:divBdr>
        <w:top w:val="none" w:sz="0" w:space="0" w:color="auto"/>
        <w:left w:val="none" w:sz="0" w:space="0" w:color="auto"/>
        <w:bottom w:val="none" w:sz="0" w:space="0" w:color="auto"/>
        <w:right w:val="none" w:sz="0" w:space="0" w:color="auto"/>
      </w:divBdr>
    </w:div>
    <w:div w:id="1396902476">
      <w:bodyDiv w:val="1"/>
      <w:marLeft w:val="0"/>
      <w:marRight w:val="0"/>
      <w:marTop w:val="0"/>
      <w:marBottom w:val="0"/>
      <w:divBdr>
        <w:top w:val="none" w:sz="0" w:space="0" w:color="auto"/>
        <w:left w:val="none" w:sz="0" w:space="0" w:color="auto"/>
        <w:bottom w:val="none" w:sz="0" w:space="0" w:color="auto"/>
        <w:right w:val="none" w:sz="0" w:space="0" w:color="auto"/>
      </w:divBdr>
    </w:div>
    <w:div w:id="1419595671">
      <w:bodyDiv w:val="1"/>
      <w:marLeft w:val="0"/>
      <w:marRight w:val="0"/>
      <w:marTop w:val="0"/>
      <w:marBottom w:val="0"/>
      <w:divBdr>
        <w:top w:val="none" w:sz="0" w:space="0" w:color="auto"/>
        <w:left w:val="none" w:sz="0" w:space="0" w:color="auto"/>
        <w:bottom w:val="none" w:sz="0" w:space="0" w:color="auto"/>
        <w:right w:val="none" w:sz="0" w:space="0" w:color="auto"/>
      </w:divBdr>
    </w:div>
    <w:div w:id="1472596992">
      <w:bodyDiv w:val="1"/>
      <w:marLeft w:val="0"/>
      <w:marRight w:val="0"/>
      <w:marTop w:val="0"/>
      <w:marBottom w:val="0"/>
      <w:divBdr>
        <w:top w:val="none" w:sz="0" w:space="0" w:color="auto"/>
        <w:left w:val="none" w:sz="0" w:space="0" w:color="auto"/>
        <w:bottom w:val="none" w:sz="0" w:space="0" w:color="auto"/>
        <w:right w:val="none" w:sz="0" w:space="0" w:color="auto"/>
      </w:divBdr>
    </w:div>
    <w:div w:id="1632634547">
      <w:bodyDiv w:val="1"/>
      <w:marLeft w:val="0"/>
      <w:marRight w:val="0"/>
      <w:marTop w:val="0"/>
      <w:marBottom w:val="0"/>
      <w:divBdr>
        <w:top w:val="none" w:sz="0" w:space="0" w:color="auto"/>
        <w:left w:val="none" w:sz="0" w:space="0" w:color="auto"/>
        <w:bottom w:val="none" w:sz="0" w:space="0" w:color="auto"/>
        <w:right w:val="none" w:sz="0" w:space="0" w:color="auto"/>
      </w:divBdr>
    </w:div>
    <w:div w:id="1673952783">
      <w:bodyDiv w:val="1"/>
      <w:marLeft w:val="0"/>
      <w:marRight w:val="0"/>
      <w:marTop w:val="0"/>
      <w:marBottom w:val="0"/>
      <w:divBdr>
        <w:top w:val="none" w:sz="0" w:space="0" w:color="auto"/>
        <w:left w:val="none" w:sz="0" w:space="0" w:color="auto"/>
        <w:bottom w:val="none" w:sz="0" w:space="0" w:color="auto"/>
        <w:right w:val="none" w:sz="0" w:space="0" w:color="auto"/>
      </w:divBdr>
    </w:div>
    <w:div w:id="1677229230">
      <w:bodyDiv w:val="1"/>
      <w:marLeft w:val="0"/>
      <w:marRight w:val="0"/>
      <w:marTop w:val="0"/>
      <w:marBottom w:val="0"/>
      <w:divBdr>
        <w:top w:val="none" w:sz="0" w:space="0" w:color="auto"/>
        <w:left w:val="none" w:sz="0" w:space="0" w:color="auto"/>
        <w:bottom w:val="none" w:sz="0" w:space="0" w:color="auto"/>
        <w:right w:val="none" w:sz="0" w:space="0" w:color="auto"/>
      </w:divBdr>
    </w:div>
    <w:div w:id="1685209562">
      <w:bodyDiv w:val="1"/>
      <w:marLeft w:val="0"/>
      <w:marRight w:val="0"/>
      <w:marTop w:val="0"/>
      <w:marBottom w:val="0"/>
      <w:divBdr>
        <w:top w:val="none" w:sz="0" w:space="0" w:color="auto"/>
        <w:left w:val="none" w:sz="0" w:space="0" w:color="auto"/>
        <w:bottom w:val="none" w:sz="0" w:space="0" w:color="auto"/>
        <w:right w:val="none" w:sz="0" w:space="0" w:color="auto"/>
      </w:divBdr>
    </w:div>
    <w:div w:id="1763451954">
      <w:bodyDiv w:val="1"/>
      <w:marLeft w:val="0"/>
      <w:marRight w:val="0"/>
      <w:marTop w:val="0"/>
      <w:marBottom w:val="0"/>
      <w:divBdr>
        <w:top w:val="none" w:sz="0" w:space="0" w:color="auto"/>
        <w:left w:val="none" w:sz="0" w:space="0" w:color="auto"/>
        <w:bottom w:val="none" w:sz="0" w:space="0" w:color="auto"/>
        <w:right w:val="none" w:sz="0" w:space="0" w:color="auto"/>
      </w:divBdr>
      <w:divsChild>
        <w:div w:id="1365209472">
          <w:marLeft w:val="0"/>
          <w:marRight w:val="0"/>
          <w:marTop w:val="0"/>
          <w:marBottom w:val="0"/>
          <w:divBdr>
            <w:top w:val="none" w:sz="0" w:space="0" w:color="auto"/>
            <w:left w:val="none" w:sz="0" w:space="0" w:color="auto"/>
            <w:bottom w:val="none" w:sz="0" w:space="0" w:color="auto"/>
            <w:right w:val="none" w:sz="0" w:space="0" w:color="auto"/>
          </w:divBdr>
          <w:divsChild>
            <w:div w:id="197478621">
              <w:marLeft w:val="0"/>
              <w:marRight w:val="0"/>
              <w:marTop w:val="0"/>
              <w:marBottom w:val="0"/>
              <w:divBdr>
                <w:top w:val="none" w:sz="0" w:space="0" w:color="auto"/>
                <w:left w:val="none" w:sz="0" w:space="0" w:color="auto"/>
                <w:bottom w:val="none" w:sz="0" w:space="0" w:color="auto"/>
                <w:right w:val="none" w:sz="0" w:space="0" w:color="auto"/>
              </w:divBdr>
              <w:divsChild>
                <w:div w:id="11936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141220">
      <w:bodyDiv w:val="1"/>
      <w:marLeft w:val="0"/>
      <w:marRight w:val="0"/>
      <w:marTop w:val="0"/>
      <w:marBottom w:val="0"/>
      <w:divBdr>
        <w:top w:val="none" w:sz="0" w:space="0" w:color="auto"/>
        <w:left w:val="none" w:sz="0" w:space="0" w:color="auto"/>
        <w:bottom w:val="none" w:sz="0" w:space="0" w:color="auto"/>
        <w:right w:val="none" w:sz="0" w:space="0" w:color="auto"/>
      </w:divBdr>
    </w:div>
    <w:div w:id="1793936502">
      <w:bodyDiv w:val="1"/>
      <w:marLeft w:val="0"/>
      <w:marRight w:val="0"/>
      <w:marTop w:val="0"/>
      <w:marBottom w:val="0"/>
      <w:divBdr>
        <w:top w:val="none" w:sz="0" w:space="0" w:color="auto"/>
        <w:left w:val="none" w:sz="0" w:space="0" w:color="auto"/>
        <w:bottom w:val="none" w:sz="0" w:space="0" w:color="auto"/>
        <w:right w:val="none" w:sz="0" w:space="0" w:color="auto"/>
      </w:divBdr>
    </w:div>
    <w:div w:id="1956867852">
      <w:bodyDiv w:val="1"/>
      <w:marLeft w:val="0"/>
      <w:marRight w:val="0"/>
      <w:marTop w:val="0"/>
      <w:marBottom w:val="0"/>
      <w:divBdr>
        <w:top w:val="none" w:sz="0" w:space="0" w:color="auto"/>
        <w:left w:val="none" w:sz="0" w:space="0" w:color="auto"/>
        <w:bottom w:val="none" w:sz="0" w:space="0" w:color="auto"/>
        <w:right w:val="none" w:sz="0" w:space="0" w:color="auto"/>
      </w:divBdr>
    </w:div>
    <w:div w:id="1978299461">
      <w:bodyDiv w:val="1"/>
      <w:marLeft w:val="0"/>
      <w:marRight w:val="0"/>
      <w:marTop w:val="0"/>
      <w:marBottom w:val="0"/>
      <w:divBdr>
        <w:top w:val="none" w:sz="0" w:space="0" w:color="auto"/>
        <w:left w:val="none" w:sz="0" w:space="0" w:color="auto"/>
        <w:bottom w:val="none" w:sz="0" w:space="0" w:color="auto"/>
        <w:right w:val="none" w:sz="0" w:space="0" w:color="auto"/>
      </w:divBdr>
      <w:divsChild>
        <w:div w:id="1105996993">
          <w:marLeft w:val="0"/>
          <w:marRight w:val="0"/>
          <w:marTop w:val="0"/>
          <w:marBottom w:val="0"/>
          <w:divBdr>
            <w:top w:val="none" w:sz="0" w:space="0" w:color="auto"/>
            <w:left w:val="none" w:sz="0" w:space="0" w:color="auto"/>
            <w:bottom w:val="none" w:sz="0" w:space="0" w:color="auto"/>
            <w:right w:val="none" w:sz="0" w:space="0" w:color="auto"/>
          </w:divBdr>
          <w:divsChild>
            <w:div w:id="1329021118">
              <w:marLeft w:val="0"/>
              <w:marRight w:val="0"/>
              <w:marTop w:val="0"/>
              <w:marBottom w:val="0"/>
              <w:divBdr>
                <w:top w:val="none" w:sz="0" w:space="0" w:color="auto"/>
                <w:left w:val="none" w:sz="0" w:space="0" w:color="auto"/>
                <w:bottom w:val="none" w:sz="0" w:space="0" w:color="auto"/>
                <w:right w:val="none" w:sz="0" w:space="0" w:color="auto"/>
              </w:divBdr>
              <w:divsChild>
                <w:div w:id="103214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961685">
      <w:bodyDiv w:val="1"/>
      <w:marLeft w:val="0"/>
      <w:marRight w:val="0"/>
      <w:marTop w:val="0"/>
      <w:marBottom w:val="0"/>
      <w:divBdr>
        <w:top w:val="none" w:sz="0" w:space="0" w:color="auto"/>
        <w:left w:val="none" w:sz="0" w:space="0" w:color="auto"/>
        <w:bottom w:val="none" w:sz="0" w:space="0" w:color="auto"/>
        <w:right w:val="none" w:sz="0" w:space="0" w:color="auto"/>
      </w:divBdr>
    </w:div>
    <w:div w:id="2055959877">
      <w:bodyDiv w:val="1"/>
      <w:marLeft w:val="0"/>
      <w:marRight w:val="0"/>
      <w:marTop w:val="0"/>
      <w:marBottom w:val="0"/>
      <w:divBdr>
        <w:top w:val="none" w:sz="0" w:space="0" w:color="auto"/>
        <w:left w:val="none" w:sz="0" w:space="0" w:color="auto"/>
        <w:bottom w:val="none" w:sz="0" w:space="0" w:color="auto"/>
        <w:right w:val="none" w:sz="0" w:space="0" w:color="auto"/>
      </w:divBdr>
    </w:div>
    <w:div w:id="2062709297">
      <w:bodyDiv w:val="1"/>
      <w:marLeft w:val="0"/>
      <w:marRight w:val="0"/>
      <w:marTop w:val="0"/>
      <w:marBottom w:val="0"/>
      <w:divBdr>
        <w:top w:val="none" w:sz="0" w:space="0" w:color="auto"/>
        <w:left w:val="none" w:sz="0" w:space="0" w:color="auto"/>
        <w:bottom w:val="none" w:sz="0" w:space="0" w:color="auto"/>
        <w:right w:val="none" w:sz="0" w:space="0" w:color="auto"/>
      </w:divBdr>
    </w:div>
    <w:div w:id="2098094178">
      <w:bodyDiv w:val="1"/>
      <w:marLeft w:val="0"/>
      <w:marRight w:val="0"/>
      <w:marTop w:val="0"/>
      <w:marBottom w:val="0"/>
      <w:divBdr>
        <w:top w:val="none" w:sz="0" w:space="0" w:color="auto"/>
        <w:left w:val="none" w:sz="0" w:space="0" w:color="auto"/>
        <w:bottom w:val="none" w:sz="0" w:space="0" w:color="auto"/>
        <w:right w:val="none" w:sz="0" w:space="0" w:color="auto"/>
      </w:divBdr>
    </w:div>
    <w:div w:id="2107727847">
      <w:bodyDiv w:val="1"/>
      <w:marLeft w:val="0"/>
      <w:marRight w:val="0"/>
      <w:marTop w:val="0"/>
      <w:marBottom w:val="0"/>
      <w:divBdr>
        <w:top w:val="none" w:sz="0" w:space="0" w:color="auto"/>
        <w:left w:val="none" w:sz="0" w:space="0" w:color="auto"/>
        <w:bottom w:val="none" w:sz="0" w:space="0" w:color="auto"/>
        <w:right w:val="none" w:sz="0" w:space="0" w:color="auto"/>
      </w:divBdr>
    </w:div>
    <w:div w:id="2113091506">
      <w:bodyDiv w:val="1"/>
      <w:marLeft w:val="0"/>
      <w:marRight w:val="0"/>
      <w:marTop w:val="0"/>
      <w:marBottom w:val="0"/>
      <w:divBdr>
        <w:top w:val="none" w:sz="0" w:space="0" w:color="auto"/>
        <w:left w:val="none" w:sz="0" w:space="0" w:color="auto"/>
        <w:bottom w:val="none" w:sz="0" w:space="0" w:color="auto"/>
        <w:right w:val="none" w:sz="0" w:space="0" w:color="auto"/>
      </w:divBdr>
      <w:divsChild>
        <w:div w:id="1445228735">
          <w:marLeft w:val="0"/>
          <w:marRight w:val="0"/>
          <w:marTop w:val="0"/>
          <w:marBottom w:val="0"/>
          <w:divBdr>
            <w:top w:val="none" w:sz="0" w:space="0" w:color="auto"/>
            <w:left w:val="none" w:sz="0" w:space="0" w:color="auto"/>
            <w:bottom w:val="none" w:sz="0" w:space="0" w:color="auto"/>
            <w:right w:val="none" w:sz="0" w:space="0" w:color="auto"/>
          </w:divBdr>
          <w:divsChild>
            <w:div w:id="436606876">
              <w:marLeft w:val="0"/>
              <w:marRight w:val="0"/>
              <w:marTop w:val="0"/>
              <w:marBottom w:val="0"/>
              <w:divBdr>
                <w:top w:val="none" w:sz="0" w:space="0" w:color="auto"/>
                <w:left w:val="none" w:sz="0" w:space="0" w:color="auto"/>
                <w:bottom w:val="none" w:sz="0" w:space="0" w:color="auto"/>
                <w:right w:val="none" w:sz="0" w:space="0" w:color="auto"/>
              </w:divBdr>
              <w:divsChild>
                <w:div w:id="42541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research-collection.ethz.ch/handle/20.500.11850/658745"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jpeg"/><Relationship Id="rId34" Type="http://schemas.openxmlformats.org/officeDocument/2006/relationships/image" Target="media/image17.png"/><Relationship Id="rId42" Type="http://schemas.openxmlformats.org/officeDocument/2006/relationships/image" Target="media/image24.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emf"/><Relationship Id="rId43" Type="http://schemas.openxmlformats.org/officeDocument/2006/relationships/image" Target="media/image27.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99f3065-28a5-4a93-8fa3-9bc6eb29284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12D53346989C14885E3589DC2882633" ma:contentTypeVersion="14" ma:contentTypeDescription="Ein neues Dokument erstellen." ma:contentTypeScope="" ma:versionID="72d2e858649a7238807a64ba0fab9ba5">
  <xsd:schema xmlns:xsd="http://www.w3.org/2001/XMLSchema" xmlns:xs="http://www.w3.org/2001/XMLSchema" xmlns:p="http://schemas.microsoft.com/office/2006/metadata/properties" xmlns:ns3="999f3065-28a5-4a93-8fa3-9bc6eb29284e" xmlns:ns4="eab98265-ebae-488e-8e41-cafb7201a3ec" targetNamespace="http://schemas.microsoft.com/office/2006/metadata/properties" ma:root="true" ma:fieldsID="c9ffb37da0888de11e0967db337fd1f4" ns3:_="" ns4:_="">
    <xsd:import namespace="999f3065-28a5-4a93-8fa3-9bc6eb29284e"/>
    <xsd:import namespace="eab98265-ebae-488e-8e41-cafb7201a3e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4:SharedWithUsers" minOccurs="0"/>
                <xsd:element ref="ns4:SharedWithDetails" minOccurs="0"/>
                <xsd:element ref="ns4:SharingHintHash" minOccurs="0"/>
                <xsd:element ref="ns3:_activity"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f3065-28a5-4a93-8fa3-9bc6eb2928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b98265-ebae-488e-8e41-cafb7201a3ec" elementFormDefault="qualified">
    <xsd:import namespace="http://schemas.microsoft.com/office/2006/documentManagement/types"/>
    <xsd:import namespace="http://schemas.microsoft.com/office/infopath/2007/PartnerControls"/>
    <xsd:element name="SharedWithUsers" ma:index="13"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Freigegeben für - Details" ma:internalName="SharedWithDetails" ma:readOnly="true">
      <xsd:simpleType>
        <xsd:restriction base="dms:Note">
          <xsd:maxLength value="255"/>
        </xsd:restriction>
      </xsd:simpleType>
    </xsd:element>
    <xsd:element name="SharingHintHash" ma:index="15"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WmYHqceeuTC818mOOoPq7a9wXw==">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nU2d250ZjIJaC4xOWM2eTE4MgloLjN0YnVncDE4AGojChRzdWdnZXN0Lm1pajJrMTY0YnRlchILTGluIEJveW50b25qIwoUc3VnZ2VzdC5vOTdtcmV4cm9oZ3USC0xpbiBCb3ludG9uaiMKFHN1Z2dlc3QudjMxOWYzd3ExZHgzEgtMaW4gQm95bnRvbnIhMUxqb3YxTS1oVzIwbDk5Q1AzVXp0MVNTZ3dfeWVvRzN1</go:docsCustomData>
</go:gDocsCustomXmlDataStorage>
</file>

<file path=customXml/itemProps1.xml><?xml version="1.0" encoding="utf-8"?>
<ds:datastoreItem xmlns:ds="http://schemas.openxmlformats.org/officeDocument/2006/customXml" ds:itemID="{66AD4B7F-1949-4D0A-83C9-641C32D9EDFA}">
  <ds:schemaRefs>
    <ds:schemaRef ds:uri="http://schemas.microsoft.com/office/2006/metadata/properties"/>
    <ds:schemaRef ds:uri="http://schemas.microsoft.com/office/infopath/2007/PartnerControls"/>
    <ds:schemaRef ds:uri="999f3065-28a5-4a93-8fa3-9bc6eb29284e"/>
  </ds:schemaRefs>
</ds:datastoreItem>
</file>

<file path=customXml/itemProps2.xml><?xml version="1.0" encoding="utf-8"?>
<ds:datastoreItem xmlns:ds="http://schemas.openxmlformats.org/officeDocument/2006/customXml" ds:itemID="{264DED64-307F-4509-ADE8-C0EF7E15C77E}">
  <ds:schemaRefs>
    <ds:schemaRef ds:uri="http://schemas.microsoft.com/sharepoint/v3/contenttype/forms"/>
  </ds:schemaRefs>
</ds:datastoreItem>
</file>

<file path=customXml/itemProps3.xml><?xml version="1.0" encoding="utf-8"?>
<ds:datastoreItem xmlns:ds="http://schemas.openxmlformats.org/officeDocument/2006/customXml" ds:itemID="{CA2E2BA4-9FA8-4D94-9B05-F8A32A381B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f3065-28a5-4a93-8fa3-9bc6eb29284e"/>
    <ds:schemaRef ds:uri="eab98265-ebae-488e-8e41-cafb7201a3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9EDFF9-AF58-415B-ADA7-F1D31DF92874}">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2580</Words>
  <Characters>16259</Characters>
  <Application>Microsoft Office Word</Application>
  <DocSecurity>0</DocSecurity>
  <Lines>135</Lines>
  <Paragraphs>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18802</CharactersWithSpaces>
  <SharedDoc>false</SharedDoc>
  <HLinks>
    <vt:vector size="288" baseType="variant">
      <vt:variant>
        <vt:i4>1835058</vt:i4>
      </vt:variant>
      <vt:variant>
        <vt:i4>284</vt:i4>
      </vt:variant>
      <vt:variant>
        <vt:i4>0</vt:i4>
      </vt:variant>
      <vt:variant>
        <vt:i4>5</vt:i4>
      </vt:variant>
      <vt:variant>
        <vt:lpwstr/>
      </vt:variant>
      <vt:variant>
        <vt:lpwstr>_Toc155639512</vt:lpwstr>
      </vt:variant>
      <vt:variant>
        <vt:i4>1835058</vt:i4>
      </vt:variant>
      <vt:variant>
        <vt:i4>278</vt:i4>
      </vt:variant>
      <vt:variant>
        <vt:i4>0</vt:i4>
      </vt:variant>
      <vt:variant>
        <vt:i4>5</vt:i4>
      </vt:variant>
      <vt:variant>
        <vt:lpwstr/>
      </vt:variant>
      <vt:variant>
        <vt:lpwstr>_Toc155639511</vt:lpwstr>
      </vt:variant>
      <vt:variant>
        <vt:i4>1835058</vt:i4>
      </vt:variant>
      <vt:variant>
        <vt:i4>272</vt:i4>
      </vt:variant>
      <vt:variant>
        <vt:i4>0</vt:i4>
      </vt:variant>
      <vt:variant>
        <vt:i4>5</vt:i4>
      </vt:variant>
      <vt:variant>
        <vt:lpwstr/>
      </vt:variant>
      <vt:variant>
        <vt:lpwstr>_Toc155639510</vt:lpwstr>
      </vt:variant>
      <vt:variant>
        <vt:i4>1900594</vt:i4>
      </vt:variant>
      <vt:variant>
        <vt:i4>266</vt:i4>
      </vt:variant>
      <vt:variant>
        <vt:i4>0</vt:i4>
      </vt:variant>
      <vt:variant>
        <vt:i4>5</vt:i4>
      </vt:variant>
      <vt:variant>
        <vt:lpwstr/>
      </vt:variant>
      <vt:variant>
        <vt:lpwstr>_Toc155639509</vt:lpwstr>
      </vt:variant>
      <vt:variant>
        <vt:i4>1900594</vt:i4>
      </vt:variant>
      <vt:variant>
        <vt:i4>260</vt:i4>
      </vt:variant>
      <vt:variant>
        <vt:i4>0</vt:i4>
      </vt:variant>
      <vt:variant>
        <vt:i4>5</vt:i4>
      </vt:variant>
      <vt:variant>
        <vt:lpwstr/>
      </vt:variant>
      <vt:variant>
        <vt:lpwstr>_Toc155639508</vt:lpwstr>
      </vt:variant>
      <vt:variant>
        <vt:i4>1900594</vt:i4>
      </vt:variant>
      <vt:variant>
        <vt:i4>254</vt:i4>
      </vt:variant>
      <vt:variant>
        <vt:i4>0</vt:i4>
      </vt:variant>
      <vt:variant>
        <vt:i4>5</vt:i4>
      </vt:variant>
      <vt:variant>
        <vt:lpwstr/>
      </vt:variant>
      <vt:variant>
        <vt:lpwstr>_Toc155639507</vt:lpwstr>
      </vt:variant>
      <vt:variant>
        <vt:i4>1900594</vt:i4>
      </vt:variant>
      <vt:variant>
        <vt:i4>248</vt:i4>
      </vt:variant>
      <vt:variant>
        <vt:i4>0</vt:i4>
      </vt:variant>
      <vt:variant>
        <vt:i4>5</vt:i4>
      </vt:variant>
      <vt:variant>
        <vt:lpwstr/>
      </vt:variant>
      <vt:variant>
        <vt:lpwstr>_Toc155639506</vt:lpwstr>
      </vt:variant>
      <vt:variant>
        <vt:i4>1900594</vt:i4>
      </vt:variant>
      <vt:variant>
        <vt:i4>242</vt:i4>
      </vt:variant>
      <vt:variant>
        <vt:i4>0</vt:i4>
      </vt:variant>
      <vt:variant>
        <vt:i4>5</vt:i4>
      </vt:variant>
      <vt:variant>
        <vt:lpwstr/>
      </vt:variant>
      <vt:variant>
        <vt:lpwstr>_Toc155639505</vt:lpwstr>
      </vt:variant>
      <vt:variant>
        <vt:i4>1900594</vt:i4>
      </vt:variant>
      <vt:variant>
        <vt:i4>236</vt:i4>
      </vt:variant>
      <vt:variant>
        <vt:i4>0</vt:i4>
      </vt:variant>
      <vt:variant>
        <vt:i4>5</vt:i4>
      </vt:variant>
      <vt:variant>
        <vt:lpwstr/>
      </vt:variant>
      <vt:variant>
        <vt:lpwstr>_Toc155639504</vt:lpwstr>
      </vt:variant>
      <vt:variant>
        <vt:i4>1900594</vt:i4>
      </vt:variant>
      <vt:variant>
        <vt:i4>230</vt:i4>
      </vt:variant>
      <vt:variant>
        <vt:i4>0</vt:i4>
      </vt:variant>
      <vt:variant>
        <vt:i4>5</vt:i4>
      </vt:variant>
      <vt:variant>
        <vt:lpwstr/>
      </vt:variant>
      <vt:variant>
        <vt:lpwstr>_Toc155639503</vt:lpwstr>
      </vt:variant>
      <vt:variant>
        <vt:i4>1900594</vt:i4>
      </vt:variant>
      <vt:variant>
        <vt:i4>224</vt:i4>
      </vt:variant>
      <vt:variant>
        <vt:i4>0</vt:i4>
      </vt:variant>
      <vt:variant>
        <vt:i4>5</vt:i4>
      </vt:variant>
      <vt:variant>
        <vt:lpwstr/>
      </vt:variant>
      <vt:variant>
        <vt:lpwstr>_Toc155639502</vt:lpwstr>
      </vt:variant>
      <vt:variant>
        <vt:i4>1900594</vt:i4>
      </vt:variant>
      <vt:variant>
        <vt:i4>218</vt:i4>
      </vt:variant>
      <vt:variant>
        <vt:i4>0</vt:i4>
      </vt:variant>
      <vt:variant>
        <vt:i4>5</vt:i4>
      </vt:variant>
      <vt:variant>
        <vt:lpwstr/>
      </vt:variant>
      <vt:variant>
        <vt:lpwstr>_Toc155639501</vt:lpwstr>
      </vt:variant>
      <vt:variant>
        <vt:i4>1900594</vt:i4>
      </vt:variant>
      <vt:variant>
        <vt:i4>212</vt:i4>
      </vt:variant>
      <vt:variant>
        <vt:i4>0</vt:i4>
      </vt:variant>
      <vt:variant>
        <vt:i4>5</vt:i4>
      </vt:variant>
      <vt:variant>
        <vt:lpwstr/>
      </vt:variant>
      <vt:variant>
        <vt:lpwstr>_Toc155639500</vt:lpwstr>
      </vt:variant>
      <vt:variant>
        <vt:i4>1310771</vt:i4>
      </vt:variant>
      <vt:variant>
        <vt:i4>206</vt:i4>
      </vt:variant>
      <vt:variant>
        <vt:i4>0</vt:i4>
      </vt:variant>
      <vt:variant>
        <vt:i4>5</vt:i4>
      </vt:variant>
      <vt:variant>
        <vt:lpwstr/>
      </vt:variant>
      <vt:variant>
        <vt:lpwstr>_Toc155639499</vt:lpwstr>
      </vt:variant>
      <vt:variant>
        <vt:i4>1310771</vt:i4>
      </vt:variant>
      <vt:variant>
        <vt:i4>200</vt:i4>
      </vt:variant>
      <vt:variant>
        <vt:i4>0</vt:i4>
      </vt:variant>
      <vt:variant>
        <vt:i4>5</vt:i4>
      </vt:variant>
      <vt:variant>
        <vt:lpwstr/>
      </vt:variant>
      <vt:variant>
        <vt:lpwstr>_Toc155639498</vt:lpwstr>
      </vt:variant>
      <vt:variant>
        <vt:i4>1310771</vt:i4>
      </vt:variant>
      <vt:variant>
        <vt:i4>194</vt:i4>
      </vt:variant>
      <vt:variant>
        <vt:i4>0</vt:i4>
      </vt:variant>
      <vt:variant>
        <vt:i4>5</vt:i4>
      </vt:variant>
      <vt:variant>
        <vt:lpwstr/>
      </vt:variant>
      <vt:variant>
        <vt:lpwstr>_Toc155639497</vt:lpwstr>
      </vt:variant>
      <vt:variant>
        <vt:i4>1310771</vt:i4>
      </vt:variant>
      <vt:variant>
        <vt:i4>188</vt:i4>
      </vt:variant>
      <vt:variant>
        <vt:i4>0</vt:i4>
      </vt:variant>
      <vt:variant>
        <vt:i4>5</vt:i4>
      </vt:variant>
      <vt:variant>
        <vt:lpwstr/>
      </vt:variant>
      <vt:variant>
        <vt:lpwstr>_Toc155639496</vt:lpwstr>
      </vt:variant>
      <vt:variant>
        <vt:i4>1310771</vt:i4>
      </vt:variant>
      <vt:variant>
        <vt:i4>182</vt:i4>
      </vt:variant>
      <vt:variant>
        <vt:i4>0</vt:i4>
      </vt:variant>
      <vt:variant>
        <vt:i4>5</vt:i4>
      </vt:variant>
      <vt:variant>
        <vt:lpwstr/>
      </vt:variant>
      <vt:variant>
        <vt:lpwstr>_Toc155639495</vt:lpwstr>
      </vt:variant>
      <vt:variant>
        <vt:i4>1310771</vt:i4>
      </vt:variant>
      <vt:variant>
        <vt:i4>176</vt:i4>
      </vt:variant>
      <vt:variant>
        <vt:i4>0</vt:i4>
      </vt:variant>
      <vt:variant>
        <vt:i4>5</vt:i4>
      </vt:variant>
      <vt:variant>
        <vt:lpwstr/>
      </vt:variant>
      <vt:variant>
        <vt:lpwstr>_Toc155639494</vt:lpwstr>
      </vt:variant>
      <vt:variant>
        <vt:i4>1310771</vt:i4>
      </vt:variant>
      <vt:variant>
        <vt:i4>170</vt:i4>
      </vt:variant>
      <vt:variant>
        <vt:i4>0</vt:i4>
      </vt:variant>
      <vt:variant>
        <vt:i4>5</vt:i4>
      </vt:variant>
      <vt:variant>
        <vt:lpwstr/>
      </vt:variant>
      <vt:variant>
        <vt:lpwstr>_Toc155639493</vt:lpwstr>
      </vt:variant>
      <vt:variant>
        <vt:i4>1310771</vt:i4>
      </vt:variant>
      <vt:variant>
        <vt:i4>164</vt:i4>
      </vt:variant>
      <vt:variant>
        <vt:i4>0</vt:i4>
      </vt:variant>
      <vt:variant>
        <vt:i4>5</vt:i4>
      </vt:variant>
      <vt:variant>
        <vt:lpwstr/>
      </vt:variant>
      <vt:variant>
        <vt:lpwstr>_Toc155639492</vt:lpwstr>
      </vt:variant>
      <vt:variant>
        <vt:i4>1310771</vt:i4>
      </vt:variant>
      <vt:variant>
        <vt:i4>158</vt:i4>
      </vt:variant>
      <vt:variant>
        <vt:i4>0</vt:i4>
      </vt:variant>
      <vt:variant>
        <vt:i4>5</vt:i4>
      </vt:variant>
      <vt:variant>
        <vt:lpwstr/>
      </vt:variant>
      <vt:variant>
        <vt:lpwstr>_Toc155639491</vt:lpwstr>
      </vt:variant>
      <vt:variant>
        <vt:i4>1310771</vt:i4>
      </vt:variant>
      <vt:variant>
        <vt:i4>152</vt:i4>
      </vt:variant>
      <vt:variant>
        <vt:i4>0</vt:i4>
      </vt:variant>
      <vt:variant>
        <vt:i4>5</vt:i4>
      </vt:variant>
      <vt:variant>
        <vt:lpwstr/>
      </vt:variant>
      <vt:variant>
        <vt:lpwstr>_Toc155639490</vt:lpwstr>
      </vt:variant>
      <vt:variant>
        <vt:i4>1376307</vt:i4>
      </vt:variant>
      <vt:variant>
        <vt:i4>146</vt:i4>
      </vt:variant>
      <vt:variant>
        <vt:i4>0</vt:i4>
      </vt:variant>
      <vt:variant>
        <vt:i4>5</vt:i4>
      </vt:variant>
      <vt:variant>
        <vt:lpwstr/>
      </vt:variant>
      <vt:variant>
        <vt:lpwstr>_Toc155639489</vt:lpwstr>
      </vt:variant>
      <vt:variant>
        <vt:i4>1376307</vt:i4>
      </vt:variant>
      <vt:variant>
        <vt:i4>140</vt:i4>
      </vt:variant>
      <vt:variant>
        <vt:i4>0</vt:i4>
      </vt:variant>
      <vt:variant>
        <vt:i4>5</vt:i4>
      </vt:variant>
      <vt:variant>
        <vt:lpwstr/>
      </vt:variant>
      <vt:variant>
        <vt:lpwstr>_Toc155639488</vt:lpwstr>
      </vt:variant>
      <vt:variant>
        <vt:i4>1376307</vt:i4>
      </vt:variant>
      <vt:variant>
        <vt:i4>134</vt:i4>
      </vt:variant>
      <vt:variant>
        <vt:i4>0</vt:i4>
      </vt:variant>
      <vt:variant>
        <vt:i4>5</vt:i4>
      </vt:variant>
      <vt:variant>
        <vt:lpwstr/>
      </vt:variant>
      <vt:variant>
        <vt:lpwstr>_Toc155639487</vt:lpwstr>
      </vt:variant>
      <vt:variant>
        <vt:i4>1376307</vt:i4>
      </vt:variant>
      <vt:variant>
        <vt:i4>128</vt:i4>
      </vt:variant>
      <vt:variant>
        <vt:i4>0</vt:i4>
      </vt:variant>
      <vt:variant>
        <vt:i4>5</vt:i4>
      </vt:variant>
      <vt:variant>
        <vt:lpwstr/>
      </vt:variant>
      <vt:variant>
        <vt:lpwstr>_Toc155639486</vt:lpwstr>
      </vt:variant>
      <vt:variant>
        <vt:i4>1376307</vt:i4>
      </vt:variant>
      <vt:variant>
        <vt:i4>122</vt:i4>
      </vt:variant>
      <vt:variant>
        <vt:i4>0</vt:i4>
      </vt:variant>
      <vt:variant>
        <vt:i4>5</vt:i4>
      </vt:variant>
      <vt:variant>
        <vt:lpwstr/>
      </vt:variant>
      <vt:variant>
        <vt:lpwstr>_Toc155639485</vt:lpwstr>
      </vt:variant>
      <vt:variant>
        <vt:i4>1376307</vt:i4>
      </vt:variant>
      <vt:variant>
        <vt:i4>116</vt:i4>
      </vt:variant>
      <vt:variant>
        <vt:i4>0</vt:i4>
      </vt:variant>
      <vt:variant>
        <vt:i4>5</vt:i4>
      </vt:variant>
      <vt:variant>
        <vt:lpwstr/>
      </vt:variant>
      <vt:variant>
        <vt:lpwstr>_Toc155639484</vt:lpwstr>
      </vt:variant>
      <vt:variant>
        <vt:i4>1376307</vt:i4>
      </vt:variant>
      <vt:variant>
        <vt:i4>110</vt:i4>
      </vt:variant>
      <vt:variant>
        <vt:i4>0</vt:i4>
      </vt:variant>
      <vt:variant>
        <vt:i4>5</vt:i4>
      </vt:variant>
      <vt:variant>
        <vt:lpwstr/>
      </vt:variant>
      <vt:variant>
        <vt:lpwstr>_Toc155639483</vt:lpwstr>
      </vt:variant>
      <vt:variant>
        <vt:i4>1376307</vt:i4>
      </vt:variant>
      <vt:variant>
        <vt:i4>104</vt:i4>
      </vt:variant>
      <vt:variant>
        <vt:i4>0</vt:i4>
      </vt:variant>
      <vt:variant>
        <vt:i4>5</vt:i4>
      </vt:variant>
      <vt:variant>
        <vt:lpwstr/>
      </vt:variant>
      <vt:variant>
        <vt:lpwstr>_Toc155639482</vt:lpwstr>
      </vt:variant>
      <vt:variant>
        <vt:i4>1376307</vt:i4>
      </vt:variant>
      <vt:variant>
        <vt:i4>98</vt:i4>
      </vt:variant>
      <vt:variant>
        <vt:i4>0</vt:i4>
      </vt:variant>
      <vt:variant>
        <vt:i4>5</vt:i4>
      </vt:variant>
      <vt:variant>
        <vt:lpwstr/>
      </vt:variant>
      <vt:variant>
        <vt:lpwstr>_Toc155639481</vt:lpwstr>
      </vt:variant>
      <vt:variant>
        <vt:i4>1376307</vt:i4>
      </vt:variant>
      <vt:variant>
        <vt:i4>92</vt:i4>
      </vt:variant>
      <vt:variant>
        <vt:i4>0</vt:i4>
      </vt:variant>
      <vt:variant>
        <vt:i4>5</vt:i4>
      </vt:variant>
      <vt:variant>
        <vt:lpwstr/>
      </vt:variant>
      <vt:variant>
        <vt:lpwstr>_Toc155639480</vt:lpwstr>
      </vt:variant>
      <vt:variant>
        <vt:i4>1703987</vt:i4>
      </vt:variant>
      <vt:variant>
        <vt:i4>86</vt:i4>
      </vt:variant>
      <vt:variant>
        <vt:i4>0</vt:i4>
      </vt:variant>
      <vt:variant>
        <vt:i4>5</vt:i4>
      </vt:variant>
      <vt:variant>
        <vt:lpwstr/>
      </vt:variant>
      <vt:variant>
        <vt:lpwstr>_Toc155639479</vt:lpwstr>
      </vt:variant>
      <vt:variant>
        <vt:i4>1703987</vt:i4>
      </vt:variant>
      <vt:variant>
        <vt:i4>80</vt:i4>
      </vt:variant>
      <vt:variant>
        <vt:i4>0</vt:i4>
      </vt:variant>
      <vt:variant>
        <vt:i4>5</vt:i4>
      </vt:variant>
      <vt:variant>
        <vt:lpwstr/>
      </vt:variant>
      <vt:variant>
        <vt:lpwstr>_Toc155639478</vt:lpwstr>
      </vt:variant>
      <vt:variant>
        <vt:i4>1703987</vt:i4>
      </vt:variant>
      <vt:variant>
        <vt:i4>74</vt:i4>
      </vt:variant>
      <vt:variant>
        <vt:i4>0</vt:i4>
      </vt:variant>
      <vt:variant>
        <vt:i4>5</vt:i4>
      </vt:variant>
      <vt:variant>
        <vt:lpwstr/>
      </vt:variant>
      <vt:variant>
        <vt:lpwstr>_Toc155639477</vt:lpwstr>
      </vt:variant>
      <vt:variant>
        <vt:i4>1703987</vt:i4>
      </vt:variant>
      <vt:variant>
        <vt:i4>68</vt:i4>
      </vt:variant>
      <vt:variant>
        <vt:i4>0</vt:i4>
      </vt:variant>
      <vt:variant>
        <vt:i4>5</vt:i4>
      </vt:variant>
      <vt:variant>
        <vt:lpwstr/>
      </vt:variant>
      <vt:variant>
        <vt:lpwstr>_Toc155639476</vt:lpwstr>
      </vt:variant>
      <vt:variant>
        <vt:i4>1703987</vt:i4>
      </vt:variant>
      <vt:variant>
        <vt:i4>62</vt:i4>
      </vt:variant>
      <vt:variant>
        <vt:i4>0</vt:i4>
      </vt:variant>
      <vt:variant>
        <vt:i4>5</vt:i4>
      </vt:variant>
      <vt:variant>
        <vt:lpwstr/>
      </vt:variant>
      <vt:variant>
        <vt:lpwstr>_Toc155639475</vt:lpwstr>
      </vt:variant>
      <vt:variant>
        <vt:i4>1703987</vt:i4>
      </vt:variant>
      <vt:variant>
        <vt:i4>56</vt:i4>
      </vt:variant>
      <vt:variant>
        <vt:i4>0</vt:i4>
      </vt:variant>
      <vt:variant>
        <vt:i4>5</vt:i4>
      </vt:variant>
      <vt:variant>
        <vt:lpwstr/>
      </vt:variant>
      <vt:variant>
        <vt:lpwstr>_Toc155639474</vt:lpwstr>
      </vt:variant>
      <vt:variant>
        <vt:i4>1703987</vt:i4>
      </vt:variant>
      <vt:variant>
        <vt:i4>50</vt:i4>
      </vt:variant>
      <vt:variant>
        <vt:i4>0</vt:i4>
      </vt:variant>
      <vt:variant>
        <vt:i4>5</vt:i4>
      </vt:variant>
      <vt:variant>
        <vt:lpwstr/>
      </vt:variant>
      <vt:variant>
        <vt:lpwstr>_Toc155639473</vt:lpwstr>
      </vt:variant>
      <vt:variant>
        <vt:i4>1703987</vt:i4>
      </vt:variant>
      <vt:variant>
        <vt:i4>44</vt:i4>
      </vt:variant>
      <vt:variant>
        <vt:i4>0</vt:i4>
      </vt:variant>
      <vt:variant>
        <vt:i4>5</vt:i4>
      </vt:variant>
      <vt:variant>
        <vt:lpwstr/>
      </vt:variant>
      <vt:variant>
        <vt:lpwstr>_Toc155639472</vt:lpwstr>
      </vt:variant>
      <vt:variant>
        <vt:i4>1703987</vt:i4>
      </vt:variant>
      <vt:variant>
        <vt:i4>38</vt:i4>
      </vt:variant>
      <vt:variant>
        <vt:i4>0</vt:i4>
      </vt:variant>
      <vt:variant>
        <vt:i4>5</vt:i4>
      </vt:variant>
      <vt:variant>
        <vt:lpwstr/>
      </vt:variant>
      <vt:variant>
        <vt:lpwstr>_Toc155639471</vt:lpwstr>
      </vt:variant>
      <vt:variant>
        <vt:i4>1703987</vt:i4>
      </vt:variant>
      <vt:variant>
        <vt:i4>32</vt:i4>
      </vt:variant>
      <vt:variant>
        <vt:i4>0</vt:i4>
      </vt:variant>
      <vt:variant>
        <vt:i4>5</vt:i4>
      </vt:variant>
      <vt:variant>
        <vt:lpwstr/>
      </vt:variant>
      <vt:variant>
        <vt:lpwstr>_Toc155639470</vt:lpwstr>
      </vt:variant>
      <vt:variant>
        <vt:i4>1769523</vt:i4>
      </vt:variant>
      <vt:variant>
        <vt:i4>26</vt:i4>
      </vt:variant>
      <vt:variant>
        <vt:i4>0</vt:i4>
      </vt:variant>
      <vt:variant>
        <vt:i4>5</vt:i4>
      </vt:variant>
      <vt:variant>
        <vt:lpwstr/>
      </vt:variant>
      <vt:variant>
        <vt:lpwstr>_Toc155639469</vt:lpwstr>
      </vt:variant>
      <vt:variant>
        <vt:i4>1769523</vt:i4>
      </vt:variant>
      <vt:variant>
        <vt:i4>20</vt:i4>
      </vt:variant>
      <vt:variant>
        <vt:i4>0</vt:i4>
      </vt:variant>
      <vt:variant>
        <vt:i4>5</vt:i4>
      </vt:variant>
      <vt:variant>
        <vt:lpwstr/>
      </vt:variant>
      <vt:variant>
        <vt:lpwstr>_Toc155639468</vt:lpwstr>
      </vt:variant>
      <vt:variant>
        <vt:i4>1769523</vt:i4>
      </vt:variant>
      <vt:variant>
        <vt:i4>14</vt:i4>
      </vt:variant>
      <vt:variant>
        <vt:i4>0</vt:i4>
      </vt:variant>
      <vt:variant>
        <vt:i4>5</vt:i4>
      </vt:variant>
      <vt:variant>
        <vt:lpwstr/>
      </vt:variant>
      <vt:variant>
        <vt:lpwstr>_Toc155639467</vt:lpwstr>
      </vt:variant>
      <vt:variant>
        <vt:i4>1769523</vt:i4>
      </vt:variant>
      <vt:variant>
        <vt:i4>8</vt:i4>
      </vt:variant>
      <vt:variant>
        <vt:i4>0</vt:i4>
      </vt:variant>
      <vt:variant>
        <vt:i4>5</vt:i4>
      </vt:variant>
      <vt:variant>
        <vt:lpwstr/>
      </vt:variant>
      <vt:variant>
        <vt:lpwstr>_Toc155639466</vt:lpwstr>
      </vt:variant>
      <vt:variant>
        <vt:i4>1769523</vt:i4>
      </vt:variant>
      <vt:variant>
        <vt:i4>2</vt:i4>
      </vt:variant>
      <vt:variant>
        <vt:i4>0</vt:i4>
      </vt:variant>
      <vt:variant>
        <vt:i4>5</vt:i4>
      </vt:variant>
      <vt:variant>
        <vt:lpwstr/>
      </vt:variant>
      <vt:variant>
        <vt:lpwstr>_Toc155639465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Tkaczuk  Jakub</dc:creator>
  <cp:keywords/>
  <cp:lastModifiedBy>Stutz  Timo</cp:lastModifiedBy>
  <cp:revision>66</cp:revision>
  <cp:lastPrinted>2024-03-27T18:11:00Z</cp:lastPrinted>
  <dcterms:created xsi:type="dcterms:W3CDTF">2024-03-27T16:36:00Z</dcterms:created>
  <dcterms:modified xsi:type="dcterms:W3CDTF">2024-03-27T18:11:00Z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alAbbreviations" value="true"/&gt;&lt;/prefs&gt;&lt;/data&gt;</vt:lpwstr>
  </property>
  <property fmtid="{D5CDD505-2E9C-101B-9397-08002B2CF9AE}" pid="3" name="ZOTERO_PREF_1">
    <vt:lpwstr>&lt;data data-version="3" zotero-version="6.0.30"&gt;&lt;session id="FpJf2YW5"/&gt;&lt;style id="http://www.zotero.org/styles/apa" locale="en-US" hasBibliography="1" bibliographyStyleHasBeenSet="1"/&gt;&lt;prefs&gt;&lt;pref name="fieldType" value="Field"/&gt;&lt;pref name="automaticJourn</vt:lpwstr>
  </property>
  <property fmtid="{D5CDD505-2E9C-101B-9397-08002B2CF9AE}" pid="4" name="ContentTypeId">
    <vt:lpwstr>0x010100C12D53346989C14885E3589DC2882633</vt:lpwstr>
  </property>
</Properties>
</file>